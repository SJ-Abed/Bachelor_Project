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AB5BF6D" w14:textId="4C00163B" w:rsidR="00DF31E6" w:rsidRDefault="00DF31E6" w:rsidP="00DF31E6">
      <w:pPr>
        <w:pStyle w:val="NoSpacing"/>
        <w:jc w:val="center"/>
        <w:rPr>
          <w:noProof/>
        </w:rPr>
      </w:pPr>
      <w:r>
        <w:rPr>
          <w:noProof/>
        </w:rPr>
        <w:drawing>
          <wp:inline distT="0" distB="0" distL="0" distR="0" wp14:anchorId="1E9C176C" wp14:editId="568DA60E">
            <wp:extent cx="2148840" cy="2148840"/>
            <wp:effectExtent l="0" t="0" r="381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2148840" cy="2148840"/>
                    </a:xfrm>
                    <a:prstGeom prst="rect">
                      <a:avLst/>
                    </a:prstGeom>
                  </pic:spPr>
                </pic:pic>
              </a:graphicData>
            </a:graphic>
          </wp:inline>
        </w:drawing>
      </w:r>
    </w:p>
    <w:p w14:paraId="3A61A156" w14:textId="627D1636" w:rsidR="00DF31E6" w:rsidRDefault="00DF31E6" w:rsidP="00772654">
      <w:pPr>
        <w:rPr>
          <w:noProof/>
        </w:rPr>
      </w:pPr>
    </w:p>
    <w:p w14:paraId="73CA0435" w14:textId="6EF65097" w:rsidR="00DF31E6" w:rsidRPr="00073109" w:rsidRDefault="00DF31E6" w:rsidP="00DF31E6">
      <w:pPr>
        <w:pStyle w:val="NoSpacing"/>
        <w:jc w:val="center"/>
        <w:rPr>
          <w:rFonts w:cs="2  Compset"/>
          <w:color w:val="2F5496" w:themeColor="accent1" w:themeShade="BF"/>
          <w:sz w:val="30"/>
          <w:szCs w:val="30"/>
          <w:rtl/>
          <w:lang w:bidi="fa-IR"/>
        </w:rPr>
      </w:pPr>
      <w:r w:rsidRPr="00073109">
        <w:rPr>
          <w:rFonts w:cs="2  Compset" w:hint="cs"/>
          <w:color w:val="2F5496" w:themeColor="accent1" w:themeShade="BF"/>
          <w:sz w:val="30"/>
          <w:szCs w:val="30"/>
          <w:rtl/>
          <w:lang w:bidi="fa-IR"/>
        </w:rPr>
        <w:t>دانشگاه صنعتی شریف</w:t>
      </w:r>
    </w:p>
    <w:p w14:paraId="7A7EA092" w14:textId="6F416711" w:rsidR="00DF31E6" w:rsidRPr="00073109" w:rsidRDefault="00DF31E6" w:rsidP="00DF31E6">
      <w:pPr>
        <w:pStyle w:val="NoSpacing"/>
        <w:jc w:val="center"/>
        <w:rPr>
          <w:rFonts w:cs="2  Compset"/>
          <w:color w:val="2F5496" w:themeColor="accent1" w:themeShade="BF"/>
          <w:sz w:val="30"/>
          <w:szCs w:val="30"/>
          <w:rtl/>
          <w:lang w:bidi="fa-IR"/>
        </w:rPr>
      </w:pPr>
      <w:r w:rsidRPr="00073109">
        <w:rPr>
          <w:rFonts w:cs="2  Compset" w:hint="cs"/>
          <w:color w:val="2F5496" w:themeColor="accent1" w:themeShade="BF"/>
          <w:sz w:val="30"/>
          <w:szCs w:val="30"/>
          <w:rtl/>
          <w:lang w:bidi="fa-IR"/>
        </w:rPr>
        <w:t>دانشکده مهندسی صنایع</w:t>
      </w:r>
    </w:p>
    <w:p w14:paraId="3B1BDE5A" w14:textId="372E012E" w:rsidR="00DF31E6" w:rsidRPr="00073109" w:rsidRDefault="00DF31E6" w:rsidP="00DF31E6">
      <w:pPr>
        <w:pStyle w:val="NoSpacing"/>
        <w:jc w:val="center"/>
        <w:rPr>
          <w:rFonts w:cs="2  Compset"/>
          <w:color w:val="2F5496" w:themeColor="accent1" w:themeShade="BF"/>
          <w:sz w:val="30"/>
          <w:szCs w:val="30"/>
          <w:rtl/>
          <w:lang w:bidi="fa-IR"/>
        </w:rPr>
      </w:pPr>
    </w:p>
    <w:p w14:paraId="7AF01D6B" w14:textId="01A0A51A" w:rsidR="00DF31E6" w:rsidRPr="00073109" w:rsidRDefault="00DF31E6" w:rsidP="00DF31E6">
      <w:pPr>
        <w:pStyle w:val="NoSpacing"/>
        <w:jc w:val="center"/>
        <w:rPr>
          <w:rFonts w:cs="2  Compset"/>
          <w:color w:val="2F5496" w:themeColor="accent1" w:themeShade="BF"/>
          <w:sz w:val="34"/>
          <w:szCs w:val="34"/>
          <w:rtl/>
          <w:lang w:bidi="fa-IR"/>
        </w:rPr>
      </w:pPr>
      <w:r w:rsidRPr="00073109">
        <w:rPr>
          <w:rFonts w:cs="2  Compset" w:hint="cs"/>
          <w:color w:val="2F5496" w:themeColor="accent1" w:themeShade="BF"/>
          <w:sz w:val="34"/>
          <w:szCs w:val="34"/>
          <w:rtl/>
          <w:lang w:bidi="fa-IR"/>
        </w:rPr>
        <w:t>گزارش پروژه کارشناسی</w:t>
      </w:r>
    </w:p>
    <w:p w14:paraId="0AEA9517" w14:textId="64664123" w:rsidR="00DF31E6" w:rsidRDefault="00DF31E6" w:rsidP="00DF31E6">
      <w:pPr>
        <w:pStyle w:val="NoSpacing"/>
        <w:jc w:val="center"/>
        <w:rPr>
          <w:rtl/>
          <w:lang w:bidi="fa-IR"/>
        </w:rPr>
      </w:pPr>
    </w:p>
    <w:p w14:paraId="41DDC062" w14:textId="77B92ADD" w:rsidR="00DF31E6" w:rsidRPr="00073109" w:rsidRDefault="00DF31E6" w:rsidP="00DF31E6">
      <w:pPr>
        <w:pStyle w:val="NoSpacing"/>
        <w:jc w:val="center"/>
        <w:rPr>
          <w:rFonts w:cs="2  Compset"/>
          <w:color w:val="2F5496" w:themeColor="accent1" w:themeShade="BF"/>
          <w:sz w:val="30"/>
          <w:szCs w:val="30"/>
          <w:rtl/>
          <w:lang w:bidi="fa-IR"/>
        </w:rPr>
      </w:pPr>
      <w:r w:rsidRPr="00073109">
        <w:rPr>
          <w:rFonts w:cs="2  Compset" w:hint="cs"/>
          <w:color w:val="2F5496" w:themeColor="accent1" w:themeShade="BF"/>
          <w:sz w:val="30"/>
          <w:szCs w:val="30"/>
          <w:rtl/>
          <w:lang w:bidi="fa-IR"/>
        </w:rPr>
        <w:t>عنوان پروژه:</w:t>
      </w:r>
    </w:p>
    <w:p w14:paraId="15AE534E" w14:textId="3816A3FA" w:rsidR="00DF31E6" w:rsidRPr="00073109" w:rsidRDefault="00DF31E6" w:rsidP="00DF31E6">
      <w:pPr>
        <w:pStyle w:val="NoSpacing"/>
        <w:jc w:val="center"/>
        <w:rPr>
          <w:sz w:val="26"/>
          <w:szCs w:val="26"/>
          <w:rtl/>
          <w:lang w:bidi="fa-IR"/>
        </w:rPr>
      </w:pPr>
      <w:r w:rsidRPr="00073109">
        <w:rPr>
          <w:rFonts w:hint="cs"/>
          <w:sz w:val="26"/>
          <w:szCs w:val="26"/>
          <w:rtl/>
          <w:lang w:bidi="fa-IR"/>
        </w:rPr>
        <w:t>پیشبینی کالاهای سبد خرید بعدی مشتریان فروشگاه مواد تند مصرف به کمک یادگیری ماشین</w:t>
      </w:r>
    </w:p>
    <w:p w14:paraId="579D70E1" w14:textId="4E005762" w:rsidR="00DF31E6" w:rsidRDefault="00DF31E6" w:rsidP="00DF31E6">
      <w:pPr>
        <w:pStyle w:val="NoSpacing"/>
        <w:jc w:val="center"/>
        <w:rPr>
          <w:rtl/>
          <w:lang w:bidi="fa-IR"/>
        </w:rPr>
      </w:pPr>
    </w:p>
    <w:p w14:paraId="7E2516CD" w14:textId="1E65FB50" w:rsidR="00DF31E6" w:rsidRPr="00073109" w:rsidRDefault="00DF31E6" w:rsidP="00DF31E6">
      <w:pPr>
        <w:pStyle w:val="NoSpacing"/>
        <w:jc w:val="center"/>
        <w:rPr>
          <w:rFonts w:cs="2  Compset"/>
          <w:color w:val="2F5496" w:themeColor="accent1" w:themeShade="BF"/>
          <w:sz w:val="30"/>
          <w:szCs w:val="30"/>
          <w:rtl/>
          <w:lang w:bidi="fa-IR"/>
        </w:rPr>
      </w:pPr>
      <w:r w:rsidRPr="00073109">
        <w:rPr>
          <w:rFonts w:cs="2  Compset" w:hint="cs"/>
          <w:color w:val="2F5496" w:themeColor="accent1" w:themeShade="BF"/>
          <w:sz w:val="30"/>
          <w:szCs w:val="30"/>
          <w:rtl/>
          <w:lang w:bidi="fa-IR"/>
        </w:rPr>
        <w:t xml:space="preserve">استاد پروژه: </w:t>
      </w:r>
    </w:p>
    <w:p w14:paraId="4966FD22" w14:textId="30502AC2" w:rsidR="00DF31E6" w:rsidRPr="00073109" w:rsidRDefault="00DF31E6" w:rsidP="00DF31E6">
      <w:pPr>
        <w:pStyle w:val="NoSpacing"/>
        <w:jc w:val="center"/>
        <w:rPr>
          <w:sz w:val="26"/>
          <w:szCs w:val="26"/>
          <w:rtl/>
          <w:lang w:bidi="fa-IR"/>
        </w:rPr>
      </w:pPr>
      <w:r w:rsidRPr="00073109">
        <w:rPr>
          <w:rFonts w:hint="cs"/>
          <w:sz w:val="26"/>
          <w:szCs w:val="26"/>
          <w:rtl/>
          <w:lang w:bidi="fa-IR"/>
        </w:rPr>
        <w:t>استاد حسن نایبی</w:t>
      </w:r>
    </w:p>
    <w:p w14:paraId="0E852BFF" w14:textId="25F58F1C" w:rsidR="00DF31E6" w:rsidRDefault="00DF31E6" w:rsidP="00DF31E6">
      <w:pPr>
        <w:pStyle w:val="NoSpacing"/>
        <w:jc w:val="center"/>
        <w:rPr>
          <w:rtl/>
          <w:lang w:bidi="fa-IR"/>
        </w:rPr>
      </w:pPr>
    </w:p>
    <w:p w14:paraId="587FE4DC" w14:textId="2ED3263C" w:rsidR="00DF31E6" w:rsidRPr="00073109" w:rsidRDefault="00DF31E6" w:rsidP="00DF31E6">
      <w:pPr>
        <w:pStyle w:val="NoSpacing"/>
        <w:jc w:val="center"/>
        <w:rPr>
          <w:rFonts w:cs="2  Compset"/>
          <w:color w:val="2F5496" w:themeColor="accent1" w:themeShade="BF"/>
          <w:sz w:val="30"/>
          <w:szCs w:val="30"/>
          <w:rtl/>
          <w:lang w:bidi="fa-IR"/>
        </w:rPr>
      </w:pPr>
      <w:r w:rsidRPr="00073109">
        <w:rPr>
          <w:rFonts w:cs="2  Compset" w:hint="cs"/>
          <w:color w:val="2F5496" w:themeColor="accent1" w:themeShade="BF"/>
          <w:sz w:val="30"/>
          <w:szCs w:val="30"/>
          <w:rtl/>
          <w:lang w:bidi="fa-IR"/>
        </w:rPr>
        <w:t>استاد راهنما:</w:t>
      </w:r>
    </w:p>
    <w:p w14:paraId="756E9453" w14:textId="517E02E0" w:rsidR="00DF31E6" w:rsidRPr="00073109" w:rsidRDefault="00DF31E6" w:rsidP="00DF31E6">
      <w:pPr>
        <w:pStyle w:val="NoSpacing"/>
        <w:jc w:val="center"/>
        <w:rPr>
          <w:sz w:val="26"/>
          <w:szCs w:val="26"/>
          <w:rtl/>
          <w:lang w:bidi="fa-IR"/>
        </w:rPr>
      </w:pPr>
      <w:r w:rsidRPr="00073109">
        <w:rPr>
          <w:rFonts w:hint="cs"/>
          <w:sz w:val="26"/>
          <w:szCs w:val="26"/>
          <w:rtl/>
          <w:lang w:bidi="fa-IR"/>
        </w:rPr>
        <w:t>استاد هوشمند</w:t>
      </w:r>
    </w:p>
    <w:p w14:paraId="6A413E50" w14:textId="64007554" w:rsidR="00DF31E6" w:rsidRDefault="00DF31E6" w:rsidP="00DF31E6">
      <w:pPr>
        <w:pStyle w:val="NoSpacing"/>
        <w:jc w:val="center"/>
        <w:rPr>
          <w:rtl/>
          <w:lang w:bidi="fa-IR"/>
        </w:rPr>
      </w:pPr>
    </w:p>
    <w:p w14:paraId="00A1F16F" w14:textId="5AFB0BAD" w:rsidR="00DF31E6" w:rsidRPr="00073109" w:rsidRDefault="00DF31E6" w:rsidP="00DF31E6">
      <w:pPr>
        <w:pStyle w:val="NoSpacing"/>
        <w:jc w:val="center"/>
        <w:rPr>
          <w:rFonts w:cs="2  Compset"/>
          <w:color w:val="2F5496" w:themeColor="accent1" w:themeShade="BF"/>
          <w:sz w:val="30"/>
          <w:szCs w:val="30"/>
          <w:rtl/>
          <w:lang w:bidi="fa-IR"/>
        </w:rPr>
      </w:pPr>
      <w:r w:rsidRPr="00073109">
        <w:rPr>
          <w:rFonts w:cs="2  Compset" w:hint="cs"/>
          <w:color w:val="2F5496" w:themeColor="accent1" w:themeShade="BF"/>
          <w:sz w:val="30"/>
          <w:szCs w:val="30"/>
          <w:rtl/>
          <w:lang w:bidi="fa-IR"/>
        </w:rPr>
        <w:t>تهیه و گردآوری:</w:t>
      </w:r>
    </w:p>
    <w:p w14:paraId="6BFBCB4E" w14:textId="2A421A66" w:rsidR="00495877" w:rsidRDefault="00DF31E6" w:rsidP="00DF31E6">
      <w:pPr>
        <w:pStyle w:val="NoSpacing"/>
        <w:jc w:val="center"/>
        <w:rPr>
          <w:sz w:val="26"/>
          <w:szCs w:val="26"/>
          <w:rtl/>
          <w:lang w:bidi="fa-IR"/>
        </w:rPr>
      </w:pPr>
      <w:r w:rsidRPr="00073109">
        <w:rPr>
          <w:rFonts w:hint="cs"/>
          <w:sz w:val="26"/>
          <w:szCs w:val="26"/>
          <w:rtl/>
          <w:lang w:bidi="fa-IR"/>
        </w:rPr>
        <w:t xml:space="preserve">سجاد عابد، </w:t>
      </w:r>
      <w:r w:rsidR="00403350">
        <w:rPr>
          <w:rFonts w:hint="cs"/>
          <w:sz w:val="26"/>
          <w:szCs w:val="26"/>
          <w:rtl/>
          <w:lang w:bidi="fa-IR"/>
        </w:rPr>
        <w:t>تابستان و پاییز</w:t>
      </w:r>
      <w:r w:rsidR="00073109" w:rsidRPr="00073109">
        <w:rPr>
          <w:rFonts w:hint="cs"/>
          <w:sz w:val="26"/>
          <w:szCs w:val="26"/>
          <w:rtl/>
          <w:lang w:bidi="fa-IR"/>
        </w:rPr>
        <w:t xml:space="preserve"> ۱۴۰۱</w:t>
      </w:r>
    </w:p>
    <w:p w14:paraId="3A43F697" w14:textId="77777777" w:rsidR="00495877" w:rsidRDefault="00495877" w:rsidP="00772654">
      <w:pPr>
        <w:bidi w:val="0"/>
        <w:rPr>
          <w:rtl/>
        </w:rPr>
      </w:pPr>
      <w:r>
        <w:rPr>
          <w:rtl/>
        </w:rPr>
        <w:br w:type="page"/>
      </w:r>
    </w:p>
    <w:p w14:paraId="5B7AFC4F" w14:textId="77777777" w:rsidR="006D769D" w:rsidRPr="00C303D9" w:rsidRDefault="006D769D">
      <w:pPr>
        <w:rPr>
          <w:rtl/>
        </w:rPr>
        <w:pPrChange w:id="2" w:author="Sajjad Abed" w:date="2022-08-26T11:54:00Z">
          <w:pPr>
            <w:pStyle w:val="Heading1"/>
          </w:pPr>
        </w:pPrChange>
      </w:pPr>
      <w:r w:rsidRPr="008C4B27">
        <w:rPr>
          <w:rFonts w:hint="eastAsia"/>
          <w:b/>
          <w:bCs/>
          <w:color w:val="2F5496" w:themeColor="accent1" w:themeShade="BF"/>
          <w:sz w:val="32"/>
          <w:szCs w:val="32"/>
          <w:rtl/>
          <w:rPrChange w:id="3" w:author="Sajjad Abed" w:date="2022-08-26T11:54:00Z">
            <w:rPr>
              <w:rFonts w:hint="eastAsia"/>
              <w:b w:val="0"/>
              <w:bCs w:val="0"/>
              <w:rtl/>
            </w:rPr>
          </w:rPrChange>
        </w:rPr>
        <w:lastRenderedPageBreak/>
        <w:t>چک</w:t>
      </w:r>
      <w:r w:rsidRPr="008C4B27">
        <w:rPr>
          <w:rFonts w:hint="cs"/>
          <w:b/>
          <w:bCs/>
          <w:color w:val="2F5496" w:themeColor="accent1" w:themeShade="BF"/>
          <w:sz w:val="32"/>
          <w:szCs w:val="32"/>
          <w:rtl/>
          <w:rPrChange w:id="4" w:author="Sajjad Abed" w:date="2022-08-26T11:54:00Z">
            <w:rPr>
              <w:rFonts w:hint="cs"/>
              <w:b w:val="0"/>
              <w:bCs w:val="0"/>
              <w:rtl/>
            </w:rPr>
          </w:rPrChange>
        </w:rPr>
        <w:t>ی</w:t>
      </w:r>
      <w:r w:rsidRPr="008C4B27">
        <w:rPr>
          <w:rFonts w:hint="eastAsia"/>
          <w:b/>
          <w:bCs/>
          <w:color w:val="2F5496" w:themeColor="accent1" w:themeShade="BF"/>
          <w:sz w:val="32"/>
          <w:szCs w:val="32"/>
          <w:rtl/>
          <w:rPrChange w:id="5" w:author="Sajjad Abed" w:date="2022-08-26T11:54:00Z">
            <w:rPr>
              <w:rFonts w:hint="eastAsia"/>
              <w:b w:val="0"/>
              <w:bCs w:val="0"/>
              <w:rtl/>
            </w:rPr>
          </w:rPrChange>
        </w:rPr>
        <w:t>ده</w:t>
      </w:r>
    </w:p>
    <w:p w14:paraId="4B2515D8" w14:textId="1BC0B706" w:rsidR="00DF31E6" w:rsidRDefault="00495877" w:rsidP="00420BE2">
      <w:pPr>
        <w:ind w:firstLine="429"/>
        <w:rPr>
          <w:rtl/>
        </w:rPr>
      </w:pPr>
      <w:r>
        <w:rPr>
          <w:rFonts w:hint="cs"/>
          <w:rtl/>
        </w:rPr>
        <w:t>نگهد</w:t>
      </w:r>
      <w:r w:rsidRPr="00772654">
        <w:rPr>
          <w:rFonts w:hint="cs"/>
          <w:rtl/>
        </w:rPr>
        <w:t>اری مشتری در سیستم فروشگاه و جلوگیری از ریزش</w:t>
      </w:r>
      <w:r w:rsidR="00B73C81">
        <w:rPr>
          <w:rStyle w:val="FootnoteReference"/>
          <w:rtl/>
        </w:rPr>
        <w:footnoteReference w:id="1"/>
      </w:r>
      <w:r w:rsidR="002D58D4" w:rsidRPr="00772654">
        <w:rPr>
          <w:rFonts w:hint="cs"/>
          <w:rtl/>
        </w:rPr>
        <w:t xml:space="preserve"> مشتریان یکی از مسائل مهم </w:t>
      </w:r>
      <w:proofErr w:type="spellStart"/>
      <w:r w:rsidR="002D58D4" w:rsidRPr="00772654">
        <w:rPr>
          <w:rFonts w:hint="cs"/>
          <w:rtl/>
        </w:rPr>
        <w:t>فروشگاه‌های</w:t>
      </w:r>
      <w:proofErr w:type="spellEnd"/>
      <w:r w:rsidR="002D58D4" w:rsidRPr="00772654">
        <w:rPr>
          <w:rFonts w:hint="cs"/>
          <w:rtl/>
        </w:rPr>
        <w:t xml:space="preserve"> آنلاین و حضوری است. </w:t>
      </w:r>
      <w:proofErr w:type="spellStart"/>
      <w:r w:rsidR="00772654" w:rsidRPr="00772654">
        <w:rPr>
          <w:rFonts w:hint="cs"/>
          <w:rtl/>
        </w:rPr>
        <w:t>روش‌های</w:t>
      </w:r>
      <w:proofErr w:type="spellEnd"/>
      <w:r w:rsidR="00772654" w:rsidRPr="00772654">
        <w:rPr>
          <w:rFonts w:hint="cs"/>
          <w:rtl/>
        </w:rPr>
        <w:t xml:space="preserve"> مختلفی مانند برگزاری </w:t>
      </w:r>
      <w:proofErr w:type="spellStart"/>
      <w:r w:rsidR="00772654" w:rsidRPr="00772654">
        <w:rPr>
          <w:rFonts w:hint="cs"/>
          <w:rtl/>
        </w:rPr>
        <w:t>کمپین</w:t>
      </w:r>
      <w:proofErr w:type="spellEnd"/>
      <w:r w:rsidR="00B73C81">
        <w:rPr>
          <w:rStyle w:val="FootnoteReference"/>
          <w:rtl/>
        </w:rPr>
        <w:footnoteReference w:id="2"/>
      </w:r>
      <w:r w:rsidR="00772654" w:rsidRPr="00772654">
        <w:rPr>
          <w:rFonts w:hint="cs"/>
          <w:rtl/>
        </w:rPr>
        <w:t>، ارسال کد تخفیف</w:t>
      </w:r>
      <w:r w:rsidR="00B73C81">
        <w:rPr>
          <w:rStyle w:val="FootnoteReference"/>
          <w:rtl/>
        </w:rPr>
        <w:footnoteReference w:id="3"/>
      </w:r>
      <w:r w:rsidR="00772654" w:rsidRPr="00772654">
        <w:rPr>
          <w:rFonts w:hint="cs"/>
          <w:rtl/>
        </w:rPr>
        <w:t xml:space="preserve">، برگزاری </w:t>
      </w:r>
      <w:proofErr w:type="spellStart"/>
      <w:r w:rsidR="00772654" w:rsidRPr="00772654">
        <w:rPr>
          <w:rFonts w:hint="cs"/>
          <w:rtl/>
        </w:rPr>
        <w:t>حراج‌های</w:t>
      </w:r>
      <w:proofErr w:type="spellEnd"/>
      <w:r w:rsidR="00772654" w:rsidRPr="00772654">
        <w:rPr>
          <w:rFonts w:hint="cs"/>
          <w:rtl/>
        </w:rPr>
        <w:t xml:space="preserve"> هفتگی، </w:t>
      </w:r>
      <w:r w:rsidR="006D769D">
        <w:rPr>
          <w:rFonts w:hint="cs"/>
          <w:rtl/>
        </w:rPr>
        <w:t>ماهانه</w:t>
      </w:r>
      <w:r w:rsidR="00772654" w:rsidRPr="00772654">
        <w:rPr>
          <w:rFonts w:hint="cs"/>
          <w:rtl/>
        </w:rPr>
        <w:t xml:space="preserve"> یا مناسبتی و... برای این کار وجود دارد.</w:t>
      </w:r>
      <w:r w:rsidR="00772654">
        <w:rPr>
          <w:rFonts w:hint="cs"/>
          <w:rtl/>
        </w:rPr>
        <w:t xml:space="preserve"> یکی از این </w:t>
      </w:r>
      <w:proofErr w:type="spellStart"/>
      <w:r w:rsidR="00772654">
        <w:rPr>
          <w:rFonts w:hint="cs"/>
          <w:rtl/>
        </w:rPr>
        <w:t>روش‌ها</w:t>
      </w:r>
      <w:proofErr w:type="spellEnd"/>
      <w:r w:rsidR="00772654">
        <w:rPr>
          <w:rFonts w:hint="cs"/>
          <w:rtl/>
        </w:rPr>
        <w:t xml:space="preserve"> پیشبینی نیاز مشتری و یادآوری آن به مشتری و مشتاق کردن او به خرید از طریق پیام تبلیغاتی شخصی یا ارسال کد تخفیف است. این روش بیشتر در </w:t>
      </w:r>
      <w:proofErr w:type="spellStart"/>
      <w:r w:rsidR="00772654">
        <w:rPr>
          <w:rFonts w:hint="cs"/>
          <w:rtl/>
        </w:rPr>
        <w:t>فروشگاه‌هایی</w:t>
      </w:r>
      <w:proofErr w:type="spellEnd"/>
      <w:r w:rsidR="00772654">
        <w:rPr>
          <w:rFonts w:hint="cs"/>
          <w:rtl/>
        </w:rPr>
        <w:t xml:space="preserve"> که کالای تند مصرف</w:t>
      </w:r>
      <w:r w:rsidR="00B73C81">
        <w:rPr>
          <w:rStyle w:val="FootnoteReference"/>
          <w:rtl/>
        </w:rPr>
        <w:footnoteReference w:id="4"/>
      </w:r>
      <w:r w:rsidR="00772654">
        <w:rPr>
          <w:rFonts w:hint="cs"/>
          <w:rtl/>
        </w:rPr>
        <w:t xml:space="preserve"> (مانند مواد خوراکی، لوازم پخت و پز و لوازم بهداشتی</w:t>
      </w:r>
      <w:r w:rsidR="00F821BB">
        <w:rPr>
          <w:rFonts w:hint="cs"/>
          <w:rtl/>
        </w:rPr>
        <w:t xml:space="preserve"> که عموما قیمت پایینی دارند و مرتبا مصرف </w:t>
      </w:r>
      <w:proofErr w:type="spellStart"/>
      <w:r w:rsidR="00F821BB">
        <w:rPr>
          <w:rFonts w:hint="cs"/>
          <w:rtl/>
        </w:rPr>
        <w:t>می‌شوند</w:t>
      </w:r>
      <w:proofErr w:type="spellEnd"/>
      <w:r w:rsidR="00772654">
        <w:rPr>
          <w:rFonts w:hint="cs"/>
          <w:rtl/>
        </w:rPr>
        <w:t xml:space="preserve">) به مشتریان خود عرضه می‌کند کاربرد دارد. هدف اصلی این کار بازگرداندن مشتری به سیستم و هدایت آن به سمت ثبت سفارشی جدید است گر چه این کار </w:t>
      </w:r>
      <w:proofErr w:type="spellStart"/>
      <w:r w:rsidR="00772654">
        <w:rPr>
          <w:rFonts w:hint="cs"/>
          <w:rtl/>
        </w:rPr>
        <w:t>مزیت‌های</w:t>
      </w:r>
      <w:proofErr w:type="spellEnd"/>
      <w:r w:rsidR="00772654">
        <w:rPr>
          <w:rFonts w:hint="cs"/>
          <w:rtl/>
        </w:rPr>
        <w:t xml:space="preserve"> دیگری مانند افزودن کالاهای بیشتر به سبد خرید مشتریان هنگام ثبت سفارش آنان نیز دارد. در این مقاله با بررسی </w:t>
      </w:r>
      <w:proofErr w:type="spellStart"/>
      <w:r w:rsidR="00772654">
        <w:rPr>
          <w:rFonts w:hint="cs"/>
          <w:rtl/>
        </w:rPr>
        <w:t>داده‌های</w:t>
      </w:r>
      <w:proofErr w:type="spellEnd"/>
      <w:r w:rsidR="00772654">
        <w:rPr>
          <w:rFonts w:hint="cs"/>
          <w:rtl/>
        </w:rPr>
        <w:t xml:space="preserve"> خرید مشتریان</w:t>
      </w:r>
      <w:r w:rsidR="00742EEB">
        <w:rPr>
          <w:rFonts w:hint="cs"/>
          <w:rtl/>
        </w:rPr>
        <w:t xml:space="preserve"> یک فروشگاه آنلاین کالای تند مصرف به کمک یادگیری ماشین</w:t>
      </w:r>
      <w:r w:rsidR="00F821BB">
        <w:rPr>
          <w:rStyle w:val="FootnoteReference"/>
          <w:rtl/>
        </w:rPr>
        <w:footnoteReference w:id="5"/>
      </w:r>
      <w:r w:rsidR="00742EEB">
        <w:rPr>
          <w:rFonts w:hint="cs"/>
          <w:rtl/>
        </w:rPr>
        <w:t xml:space="preserve"> و تست </w:t>
      </w:r>
      <w:proofErr w:type="spellStart"/>
      <w:r w:rsidR="00742EEB">
        <w:rPr>
          <w:rFonts w:hint="cs"/>
          <w:rtl/>
        </w:rPr>
        <w:t>الگوریتم‌های</w:t>
      </w:r>
      <w:proofErr w:type="spellEnd"/>
      <w:r w:rsidR="00742EEB">
        <w:rPr>
          <w:rFonts w:hint="cs"/>
          <w:rtl/>
        </w:rPr>
        <w:t xml:space="preserve"> مختلف</w:t>
      </w:r>
      <w:r w:rsidR="00C90CF8">
        <w:rPr>
          <w:rFonts w:hint="cs"/>
          <w:rtl/>
        </w:rPr>
        <w:t xml:space="preserve"> با زبان برنامه </w:t>
      </w:r>
      <w:proofErr w:type="spellStart"/>
      <w:r w:rsidR="00C90CF8">
        <w:rPr>
          <w:rFonts w:hint="cs"/>
          <w:rtl/>
        </w:rPr>
        <w:t>نویسی</w:t>
      </w:r>
      <w:proofErr w:type="spellEnd"/>
      <w:r w:rsidR="00C90CF8">
        <w:rPr>
          <w:rFonts w:hint="cs"/>
          <w:rtl/>
        </w:rPr>
        <w:t xml:space="preserve"> </w:t>
      </w:r>
      <w:proofErr w:type="spellStart"/>
      <w:r w:rsidR="00C90CF8">
        <w:rPr>
          <w:rFonts w:hint="cs"/>
          <w:rtl/>
        </w:rPr>
        <w:t>پایتون</w:t>
      </w:r>
      <w:proofErr w:type="spellEnd"/>
      <w:r w:rsidR="00F821BB">
        <w:rPr>
          <w:rStyle w:val="FootnoteReference"/>
          <w:rtl/>
        </w:rPr>
        <w:footnoteReference w:id="6"/>
      </w:r>
      <w:r w:rsidR="00742EEB">
        <w:rPr>
          <w:rFonts w:hint="cs"/>
          <w:rtl/>
        </w:rPr>
        <w:t xml:space="preserve"> برای رسیدن به دقت بیشتر</w:t>
      </w:r>
      <w:r w:rsidR="006D769D">
        <w:rPr>
          <w:rFonts w:hint="cs"/>
          <w:rtl/>
        </w:rPr>
        <w:t xml:space="preserve"> برای شناخت رفتار مشتری</w:t>
      </w:r>
      <w:r w:rsidR="00742EEB">
        <w:rPr>
          <w:rFonts w:hint="cs"/>
          <w:rtl/>
        </w:rPr>
        <w:t xml:space="preserve">، سعی داریم </w:t>
      </w:r>
      <w:proofErr w:type="spellStart"/>
      <w:r w:rsidR="00742EEB">
        <w:rPr>
          <w:rFonts w:hint="cs"/>
          <w:rtl/>
        </w:rPr>
        <w:t>الگوریتمی</w:t>
      </w:r>
      <w:proofErr w:type="spellEnd"/>
      <w:r w:rsidR="00742EEB">
        <w:rPr>
          <w:rFonts w:hint="cs"/>
          <w:rtl/>
        </w:rPr>
        <w:t xml:space="preserve"> برای پیشبینی کالاهای مورد نیاز مشتری در خرید بعدی </w:t>
      </w:r>
      <w:proofErr w:type="spellStart"/>
      <w:r w:rsidR="00742EEB">
        <w:rPr>
          <w:rFonts w:hint="cs"/>
          <w:rtl/>
        </w:rPr>
        <w:t>بیابیم</w:t>
      </w:r>
      <w:proofErr w:type="spellEnd"/>
      <w:r w:rsidR="00742EEB">
        <w:rPr>
          <w:rFonts w:hint="cs"/>
          <w:rtl/>
        </w:rPr>
        <w:t>.</w:t>
      </w:r>
    </w:p>
    <w:p w14:paraId="3FD80A9D" w14:textId="6FB99328" w:rsidR="006D769D" w:rsidRDefault="006D769D" w:rsidP="00C90CF8">
      <w:pPr>
        <w:ind w:left="1280" w:hanging="1276"/>
        <w:rPr>
          <w:rtl/>
        </w:rPr>
      </w:pPr>
      <w:proofErr w:type="spellStart"/>
      <w:r>
        <w:rPr>
          <w:rFonts w:hint="cs"/>
          <w:rtl/>
        </w:rPr>
        <w:t>کلمه‌های</w:t>
      </w:r>
      <w:proofErr w:type="spellEnd"/>
      <w:r>
        <w:rPr>
          <w:rFonts w:hint="cs"/>
          <w:rtl/>
        </w:rPr>
        <w:t xml:space="preserve"> کلیدی: فروشگاه آنلاین، کالای </w:t>
      </w:r>
      <w:proofErr w:type="spellStart"/>
      <w:r>
        <w:rPr>
          <w:rFonts w:hint="cs"/>
          <w:rtl/>
        </w:rPr>
        <w:t>تندمصرف</w:t>
      </w:r>
      <w:proofErr w:type="spellEnd"/>
      <w:r>
        <w:rPr>
          <w:rFonts w:hint="cs"/>
          <w:rtl/>
        </w:rPr>
        <w:t>، ریزش مشتری، یادگیری ماشین، رفتار مشتری، پیشبینی سبد خرید بعدی</w:t>
      </w:r>
      <w:r w:rsidR="00C90CF8">
        <w:rPr>
          <w:rFonts w:hint="cs"/>
          <w:rtl/>
        </w:rPr>
        <w:t xml:space="preserve">، </w:t>
      </w:r>
      <w:proofErr w:type="spellStart"/>
      <w:r w:rsidR="00C90CF8">
        <w:rPr>
          <w:rFonts w:hint="cs"/>
          <w:rtl/>
        </w:rPr>
        <w:t>پایتون</w:t>
      </w:r>
      <w:proofErr w:type="spellEnd"/>
      <w:r w:rsidR="00C90CF8">
        <w:rPr>
          <w:rFonts w:hint="cs"/>
          <w:rtl/>
        </w:rPr>
        <w:t xml:space="preserve">، برنامه </w:t>
      </w:r>
      <w:proofErr w:type="spellStart"/>
      <w:r w:rsidR="00C90CF8">
        <w:rPr>
          <w:rFonts w:hint="cs"/>
          <w:rtl/>
        </w:rPr>
        <w:t>نویسی</w:t>
      </w:r>
      <w:proofErr w:type="spellEnd"/>
    </w:p>
    <w:p w14:paraId="08CF62D7" w14:textId="298F20A4" w:rsidR="006D769D" w:rsidRDefault="006D769D">
      <w:pPr>
        <w:bidi w:val="0"/>
        <w:jc w:val="left"/>
        <w:rPr>
          <w:rtl/>
        </w:rPr>
      </w:pPr>
      <w:r>
        <w:rPr>
          <w:rtl/>
        </w:rPr>
        <w:br w:type="page"/>
      </w:r>
    </w:p>
    <w:customXmlInsRangeStart w:id="6" w:author="Sajjad Abed" w:date="2022-08-26T11:13:00Z"/>
    <w:sdt>
      <w:sdtPr>
        <w:rPr>
          <w:rFonts w:asciiTheme="majorBidi" w:eastAsiaTheme="minorHAnsi" w:hAnsiTheme="majorBidi" w:cs="B Nazanin"/>
          <w:color w:val="auto"/>
          <w:sz w:val="24"/>
          <w:szCs w:val="24"/>
          <w:rtl/>
          <w:lang w:bidi="fa-IR"/>
        </w:rPr>
        <w:id w:val="-1400668910"/>
        <w:docPartObj>
          <w:docPartGallery w:val="Table of Contents"/>
          <w:docPartUnique/>
        </w:docPartObj>
      </w:sdtPr>
      <w:sdtEndPr>
        <w:rPr>
          <w:b/>
          <w:bCs/>
          <w:noProof/>
        </w:rPr>
      </w:sdtEndPr>
      <w:sdtContent>
        <w:customXmlInsRangeEnd w:id="6"/>
        <w:p w14:paraId="4F239A67" w14:textId="1B8BEAEF" w:rsidR="00830D3B" w:rsidRDefault="00830D3B">
          <w:pPr>
            <w:pStyle w:val="TOCHeading"/>
            <w:bidi/>
            <w:rPr>
              <w:ins w:id="7" w:author="Sajjad Abed" w:date="2022-08-26T11:13:00Z"/>
              <w:rtl/>
              <w:lang w:bidi="fa-IR"/>
            </w:rPr>
            <w:pPrChange w:id="8" w:author="Sajjad Abed" w:date="2022-08-26T11:54:00Z">
              <w:pPr>
                <w:pStyle w:val="TOCHeading"/>
              </w:pPr>
            </w:pPrChange>
          </w:pPr>
          <w:ins w:id="9" w:author="Sajjad Abed" w:date="2022-08-26T11:13:00Z">
            <w:r>
              <w:rPr>
                <w:rFonts w:hint="cs"/>
                <w:rtl/>
              </w:rPr>
              <w:t>فهرست</w:t>
            </w:r>
          </w:ins>
        </w:p>
        <w:p w14:paraId="4F7F2583" w14:textId="3777E85A" w:rsidR="002537B3" w:rsidRPr="002537B3" w:rsidRDefault="00830D3B">
          <w:pPr>
            <w:pStyle w:val="TOC1"/>
            <w:rPr>
              <w:ins w:id="10" w:author="Sajjad Abed" w:date="2022-08-26T12:23:00Z"/>
              <w:rStyle w:val="SubtleReference"/>
              <w:rPrChange w:id="11" w:author="Sajjad Abed" w:date="2022-08-26T12:23:00Z">
                <w:rPr>
                  <w:ins w:id="12" w:author="Sajjad Abed" w:date="2022-08-26T12:23:00Z"/>
                  <w:rFonts w:asciiTheme="minorHAnsi" w:eastAsiaTheme="minorEastAsia" w:hAnsiTheme="minorHAnsi" w:cstheme="minorBidi"/>
                  <w:noProof/>
                  <w:sz w:val="22"/>
                  <w:szCs w:val="22"/>
                  <w:lang w:bidi="ar-SA"/>
                </w:rPr>
              </w:rPrChange>
            </w:rPr>
            <w:pPrChange w:id="13" w:author="Sajjad Abed" w:date="2022-08-26T12:23:00Z">
              <w:pPr>
                <w:pStyle w:val="TOC1"/>
                <w:tabs>
                  <w:tab w:val="left" w:pos="880"/>
                </w:tabs>
                <w:bidi w:val="0"/>
              </w:pPr>
            </w:pPrChange>
          </w:pPr>
          <w:ins w:id="14" w:author="Sajjad Abed" w:date="2022-08-26T11:13:00Z">
            <w:r>
              <w:fldChar w:fldCharType="begin"/>
            </w:r>
            <w:r>
              <w:instrText xml:space="preserve"> TOC \o "1-3" \h \z \u </w:instrText>
            </w:r>
            <w:r>
              <w:fldChar w:fldCharType="separate"/>
            </w:r>
          </w:ins>
          <w:ins w:id="15" w:author="Sajjad Abed" w:date="2022-08-26T12:23:00Z">
            <w:r w:rsidR="002537B3" w:rsidRPr="002537B3">
              <w:rPr>
                <w:rStyle w:val="SubtleReference"/>
                <w:rPrChange w:id="16" w:author="Sajjad Abed" w:date="2022-08-26T12:23:00Z">
                  <w:rPr>
                    <w:rStyle w:val="Hyperlink"/>
                    <w:noProof/>
                  </w:rPr>
                </w:rPrChange>
              </w:rPr>
              <w:fldChar w:fldCharType="begin"/>
            </w:r>
            <w:r w:rsidR="002537B3" w:rsidRPr="002537B3">
              <w:rPr>
                <w:rStyle w:val="SubtleReference"/>
                <w:rPrChange w:id="17" w:author="Sajjad Abed" w:date="2022-08-26T12:23:00Z">
                  <w:rPr>
                    <w:rStyle w:val="Hyperlink"/>
                    <w:noProof/>
                  </w:rPr>
                </w:rPrChange>
              </w:rPr>
              <w:instrText xml:space="preserve"> </w:instrText>
            </w:r>
            <w:r w:rsidR="002537B3" w:rsidRPr="002537B3">
              <w:rPr>
                <w:rStyle w:val="SubtleReference"/>
                <w:rPrChange w:id="18" w:author="Sajjad Abed" w:date="2022-08-26T12:23:00Z">
                  <w:rPr>
                    <w:noProof/>
                  </w:rPr>
                </w:rPrChange>
              </w:rPr>
              <w:instrText>HYPERLINK \l "_Toc112409001"</w:instrText>
            </w:r>
            <w:r w:rsidR="002537B3" w:rsidRPr="002537B3">
              <w:rPr>
                <w:rStyle w:val="SubtleReference"/>
                <w:rPrChange w:id="19" w:author="Sajjad Abed" w:date="2022-08-26T12:23:00Z">
                  <w:rPr>
                    <w:rStyle w:val="Hyperlink"/>
                    <w:noProof/>
                  </w:rPr>
                </w:rPrChange>
              </w:rPr>
              <w:instrText xml:space="preserve"> </w:instrText>
            </w:r>
            <w:r w:rsidR="002537B3" w:rsidRPr="002537B3">
              <w:rPr>
                <w:rStyle w:val="SubtleReference"/>
                <w:rPrChange w:id="20" w:author="Sajjad Abed" w:date="2022-08-26T12:23:00Z">
                  <w:rPr>
                    <w:rStyle w:val="Hyperlink"/>
                    <w:noProof/>
                  </w:rPr>
                </w:rPrChange>
              </w:rPr>
              <w:fldChar w:fldCharType="separate"/>
            </w:r>
            <w:r w:rsidR="002537B3" w:rsidRPr="002537B3">
              <w:rPr>
                <w:rStyle w:val="SubtleReference"/>
                <w:rtl/>
                <w:rPrChange w:id="21" w:author="Sajjad Abed" w:date="2022-08-26T12:23:00Z">
                  <w:rPr>
                    <w:rStyle w:val="Hyperlink"/>
                    <w:rFonts w:ascii="B Nazanin" w:hAnsi="B Nazanin"/>
                    <w:noProof/>
                    <w:rtl/>
                  </w:rPr>
                </w:rPrChange>
              </w:rPr>
              <w:t>1.</w:t>
            </w:r>
            <w:r w:rsidR="002537B3" w:rsidRPr="002537B3">
              <w:rPr>
                <w:rStyle w:val="SubtleReference"/>
                <w:rPrChange w:id="22" w:author="Sajjad Abed" w:date="2022-08-26T12:23:00Z">
                  <w:rPr>
                    <w:rFonts w:asciiTheme="minorHAnsi" w:eastAsiaTheme="minorEastAsia" w:hAnsiTheme="minorHAnsi" w:cstheme="minorBidi"/>
                    <w:noProof/>
                    <w:sz w:val="22"/>
                    <w:szCs w:val="22"/>
                    <w:lang w:bidi="ar-SA"/>
                  </w:rPr>
                </w:rPrChange>
              </w:rPr>
              <w:tab/>
            </w:r>
            <w:r w:rsidR="002537B3" w:rsidRPr="002537B3">
              <w:rPr>
                <w:rStyle w:val="SubtleReference"/>
                <w:rFonts w:hint="eastAsia"/>
                <w:rtl/>
                <w:rPrChange w:id="23" w:author="Sajjad Abed" w:date="2022-08-26T12:23:00Z">
                  <w:rPr>
                    <w:rStyle w:val="Hyperlink"/>
                    <w:rFonts w:hint="eastAsia"/>
                    <w:noProof/>
                    <w:rtl/>
                  </w:rPr>
                </w:rPrChange>
              </w:rPr>
              <w:t>مقدمه</w:t>
            </w:r>
            <w:r w:rsidR="002537B3" w:rsidRPr="002537B3">
              <w:rPr>
                <w:rStyle w:val="SubtleReference"/>
                <w:webHidden/>
                <w:rPrChange w:id="24" w:author="Sajjad Abed" w:date="2022-08-26T12:23:00Z">
                  <w:rPr>
                    <w:noProof/>
                    <w:webHidden/>
                  </w:rPr>
                </w:rPrChange>
              </w:rPr>
              <w:tab/>
            </w:r>
            <w:r w:rsidR="002537B3" w:rsidRPr="002537B3">
              <w:rPr>
                <w:rStyle w:val="SubtleReference"/>
                <w:webHidden/>
                <w:rPrChange w:id="25" w:author="Sajjad Abed" w:date="2022-08-26T12:23:00Z">
                  <w:rPr>
                    <w:noProof/>
                    <w:webHidden/>
                  </w:rPr>
                </w:rPrChange>
              </w:rPr>
              <w:fldChar w:fldCharType="begin"/>
            </w:r>
            <w:r w:rsidR="002537B3" w:rsidRPr="002537B3">
              <w:rPr>
                <w:rStyle w:val="SubtleReference"/>
                <w:webHidden/>
                <w:rPrChange w:id="26" w:author="Sajjad Abed" w:date="2022-08-26T12:23:00Z">
                  <w:rPr>
                    <w:noProof/>
                    <w:webHidden/>
                  </w:rPr>
                </w:rPrChange>
              </w:rPr>
              <w:instrText xml:space="preserve"> PAGEREF _Toc112409001 \h </w:instrText>
            </w:r>
          </w:ins>
          <w:r w:rsidR="002537B3" w:rsidRPr="002537B3">
            <w:rPr>
              <w:rStyle w:val="SubtleReference"/>
              <w:webHidden/>
              <w:rPrChange w:id="27" w:author="Sajjad Abed" w:date="2022-08-26T12:23:00Z">
                <w:rPr>
                  <w:rStyle w:val="SubtleReference"/>
                  <w:webHidden/>
                </w:rPr>
              </w:rPrChange>
            </w:rPr>
          </w:r>
          <w:r w:rsidR="002537B3" w:rsidRPr="002537B3">
            <w:rPr>
              <w:rStyle w:val="SubtleReference"/>
              <w:webHidden/>
              <w:rPrChange w:id="28" w:author="Sajjad Abed" w:date="2022-08-26T12:23:00Z">
                <w:rPr>
                  <w:noProof/>
                  <w:webHidden/>
                </w:rPr>
              </w:rPrChange>
            </w:rPr>
            <w:fldChar w:fldCharType="separate"/>
          </w:r>
          <w:r w:rsidR="008E7219">
            <w:rPr>
              <w:rStyle w:val="SubtleReference"/>
              <w:noProof/>
              <w:webHidden/>
              <w:rtl/>
              <w:lang w:bidi="ar-SA"/>
            </w:rPr>
            <w:t>1</w:t>
          </w:r>
          <w:ins w:id="29" w:author="Sajjad Abed" w:date="2022-08-26T12:23:00Z">
            <w:r w:rsidR="002537B3" w:rsidRPr="002537B3">
              <w:rPr>
                <w:rStyle w:val="SubtleReference"/>
                <w:webHidden/>
                <w:rPrChange w:id="30" w:author="Sajjad Abed" w:date="2022-08-26T12:23:00Z">
                  <w:rPr>
                    <w:noProof/>
                    <w:webHidden/>
                  </w:rPr>
                </w:rPrChange>
              </w:rPr>
              <w:fldChar w:fldCharType="end"/>
            </w:r>
            <w:r w:rsidR="002537B3" w:rsidRPr="002537B3">
              <w:rPr>
                <w:rStyle w:val="SubtleReference"/>
                <w:rPrChange w:id="31" w:author="Sajjad Abed" w:date="2022-08-26T12:23:00Z">
                  <w:rPr>
                    <w:rStyle w:val="Hyperlink"/>
                    <w:noProof/>
                  </w:rPr>
                </w:rPrChange>
              </w:rPr>
              <w:fldChar w:fldCharType="end"/>
            </w:r>
          </w:ins>
        </w:p>
        <w:p w14:paraId="5BCEF0A0" w14:textId="0DBCED6D" w:rsidR="002537B3" w:rsidRPr="002537B3" w:rsidRDefault="002537B3">
          <w:pPr>
            <w:pStyle w:val="TOC1"/>
            <w:rPr>
              <w:ins w:id="32" w:author="Sajjad Abed" w:date="2022-08-26T12:23:00Z"/>
              <w:rStyle w:val="SubtleReference"/>
              <w:rPrChange w:id="33" w:author="Sajjad Abed" w:date="2022-08-26T12:23:00Z">
                <w:rPr>
                  <w:ins w:id="34" w:author="Sajjad Abed" w:date="2022-08-26T12:23:00Z"/>
                  <w:rFonts w:asciiTheme="minorHAnsi" w:eastAsiaTheme="minorEastAsia" w:hAnsiTheme="minorHAnsi" w:cstheme="minorBidi"/>
                  <w:noProof/>
                  <w:sz w:val="22"/>
                  <w:szCs w:val="22"/>
                  <w:lang w:bidi="ar-SA"/>
                </w:rPr>
              </w:rPrChange>
            </w:rPr>
            <w:pPrChange w:id="35" w:author="Sajjad Abed" w:date="2022-08-26T12:23:00Z">
              <w:pPr>
                <w:pStyle w:val="TOC1"/>
                <w:tabs>
                  <w:tab w:val="left" w:pos="1540"/>
                </w:tabs>
                <w:bidi w:val="0"/>
              </w:pPr>
            </w:pPrChange>
          </w:pPr>
          <w:ins w:id="36" w:author="Sajjad Abed" w:date="2022-08-26T12:23:00Z">
            <w:r w:rsidRPr="002537B3">
              <w:rPr>
                <w:rStyle w:val="SubtleReference"/>
                <w:rPrChange w:id="37" w:author="Sajjad Abed" w:date="2022-08-26T12:23:00Z">
                  <w:rPr>
                    <w:rStyle w:val="Hyperlink"/>
                    <w:noProof/>
                  </w:rPr>
                </w:rPrChange>
              </w:rPr>
              <w:fldChar w:fldCharType="begin"/>
            </w:r>
            <w:r w:rsidRPr="002537B3">
              <w:rPr>
                <w:rStyle w:val="SubtleReference"/>
                <w:rPrChange w:id="38" w:author="Sajjad Abed" w:date="2022-08-26T12:23:00Z">
                  <w:rPr>
                    <w:rStyle w:val="Hyperlink"/>
                    <w:noProof/>
                  </w:rPr>
                </w:rPrChange>
              </w:rPr>
              <w:instrText xml:space="preserve"> </w:instrText>
            </w:r>
            <w:r w:rsidRPr="002537B3">
              <w:rPr>
                <w:rStyle w:val="SubtleReference"/>
                <w:rPrChange w:id="39" w:author="Sajjad Abed" w:date="2022-08-26T12:23:00Z">
                  <w:rPr>
                    <w:noProof/>
                  </w:rPr>
                </w:rPrChange>
              </w:rPr>
              <w:instrText>HYPERLINK \l "_Toc112409002"</w:instrText>
            </w:r>
            <w:r w:rsidRPr="002537B3">
              <w:rPr>
                <w:rStyle w:val="SubtleReference"/>
                <w:rPrChange w:id="40" w:author="Sajjad Abed" w:date="2022-08-26T12:23:00Z">
                  <w:rPr>
                    <w:rStyle w:val="Hyperlink"/>
                    <w:noProof/>
                  </w:rPr>
                </w:rPrChange>
              </w:rPr>
              <w:instrText xml:space="preserve"> </w:instrText>
            </w:r>
            <w:r w:rsidRPr="002537B3">
              <w:rPr>
                <w:rStyle w:val="SubtleReference"/>
                <w:rPrChange w:id="41" w:author="Sajjad Abed" w:date="2022-08-26T12:23:00Z">
                  <w:rPr>
                    <w:rStyle w:val="Hyperlink"/>
                    <w:noProof/>
                  </w:rPr>
                </w:rPrChange>
              </w:rPr>
              <w:fldChar w:fldCharType="separate"/>
            </w:r>
            <w:r w:rsidRPr="002537B3">
              <w:rPr>
                <w:rStyle w:val="SubtleReference"/>
                <w:rtl/>
                <w:rPrChange w:id="42" w:author="Sajjad Abed" w:date="2022-08-26T12:23:00Z">
                  <w:rPr>
                    <w:rStyle w:val="Hyperlink"/>
                    <w:rFonts w:ascii="B Nazanin" w:hAnsi="B Nazanin"/>
                    <w:noProof/>
                    <w:rtl/>
                  </w:rPr>
                </w:rPrChange>
              </w:rPr>
              <w:t>2.</w:t>
            </w:r>
            <w:r w:rsidRPr="002537B3">
              <w:rPr>
                <w:rStyle w:val="SubtleReference"/>
                <w:rPrChange w:id="43" w:author="Sajjad Abed" w:date="2022-08-26T12:23:00Z">
                  <w:rPr>
                    <w:rFonts w:asciiTheme="minorHAnsi" w:eastAsiaTheme="minorEastAsia" w:hAnsiTheme="minorHAnsi" w:cstheme="minorBidi"/>
                    <w:noProof/>
                    <w:sz w:val="22"/>
                    <w:szCs w:val="22"/>
                    <w:lang w:bidi="ar-SA"/>
                  </w:rPr>
                </w:rPrChange>
              </w:rPr>
              <w:tab/>
            </w:r>
            <w:r w:rsidRPr="002537B3">
              <w:rPr>
                <w:rStyle w:val="SubtleReference"/>
                <w:rFonts w:hint="eastAsia"/>
                <w:rtl/>
                <w:rPrChange w:id="44" w:author="Sajjad Abed" w:date="2022-08-26T12:23:00Z">
                  <w:rPr>
                    <w:rStyle w:val="Hyperlink"/>
                    <w:rFonts w:hint="eastAsia"/>
                    <w:noProof/>
                    <w:rtl/>
                  </w:rPr>
                </w:rPrChange>
              </w:rPr>
              <w:t>بررس</w:t>
            </w:r>
            <w:r w:rsidRPr="002537B3">
              <w:rPr>
                <w:rStyle w:val="SubtleReference"/>
                <w:rFonts w:hint="cs"/>
                <w:rtl/>
                <w:rPrChange w:id="45" w:author="Sajjad Abed" w:date="2022-08-26T12:23:00Z">
                  <w:rPr>
                    <w:rStyle w:val="Hyperlink"/>
                    <w:rFonts w:hint="cs"/>
                    <w:noProof/>
                    <w:rtl/>
                  </w:rPr>
                </w:rPrChange>
              </w:rPr>
              <w:t>ی</w:t>
            </w:r>
            <w:r w:rsidRPr="002537B3">
              <w:rPr>
                <w:rStyle w:val="SubtleReference"/>
                <w:rtl/>
                <w:rPrChange w:id="46" w:author="Sajjad Abed" w:date="2022-08-26T12:23:00Z">
                  <w:rPr>
                    <w:rStyle w:val="Hyperlink"/>
                    <w:noProof/>
                    <w:rtl/>
                  </w:rPr>
                </w:rPrChange>
              </w:rPr>
              <w:t xml:space="preserve"> </w:t>
            </w:r>
            <w:r w:rsidRPr="002537B3">
              <w:rPr>
                <w:rStyle w:val="SubtleReference"/>
                <w:rFonts w:hint="eastAsia"/>
                <w:rtl/>
                <w:rPrChange w:id="47" w:author="Sajjad Abed" w:date="2022-08-26T12:23:00Z">
                  <w:rPr>
                    <w:rStyle w:val="Hyperlink"/>
                    <w:rFonts w:hint="eastAsia"/>
                    <w:noProof/>
                    <w:rtl/>
                  </w:rPr>
                </w:rPrChange>
              </w:rPr>
              <w:t>پا</w:t>
            </w:r>
            <w:r w:rsidRPr="002537B3">
              <w:rPr>
                <w:rStyle w:val="SubtleReference"/>
                <w:rFonts w:hint="cs"/>
                <w:rtl/>
                <w:rPrChange w:id="48" w:author="Sajjad Abed" w:date="2022-08-26T12:23:00Z">
                  <w:rPr>
                    <w:rStyle w:val="Hyperlink"/>
                    <w:rFonts w:hint="cs"/>
                    <w:noProof/>
                    <w:rtl/>
                  </w:rPr>
                </w:rPrChange>
              </w:rPr>
              <w:t>ی</w:t>
            </w:r>
            <w:r w:rsidRPr="002537B3">
              <w:rPr>
                <w:rStyle w:val="SubtleReference"/>
                <w:rFonts w:hint="eastAsia"/>
                <w:rtl/>
                <w:rPrChange w:id="49" w:author="Sajjad Abed" w:date="2022-08-26T12:23:00Z">
                  <w:rPr>
                    <w:rStyle w:val="Hyperlink"/>
                    <w:rFonts w:hint="eastAsia"/>
                    <w:noProof/>
                    <w:rtl/>
                  </w:rPr>
                </w:rPrChange>
              </w:rPr>
              <w:t>گاه</w:t>
            </w:r>
            <w:r w:rsidRPr="002537B3">
              <w:rPr>
                <w:rStyle w:val="SubtleReference"/>
                <w:rtl/>
                <w:rPrChange w:id="50" w:author="Sajjad Abed" w:date="2022-08-26T12:23:00Z">
                  <w:rPr>
                    <w:rStyle w:val="Hyperlink"/>
                    <w:noProof/>
                    <w:rtl/>
                  </w:rPr>
                </w:rPrChange>
              </w:rPr>
              <w:t xml:space="preserve"> </w:t>
            </w:r>
            <w:r w:rsidRPr="002537B3">
              <w:rPr>
                <w:rStyle w:val="SubtleReference"/>
                <w:rFonts w:hint="eastAsia"/>
                <w:rtl/>
                <w:rPrChange w:id="51" w:author="Sajjad Abed" w:date="2022-08-26T12:23:00Z">
                  <w:rPr>
                    <w:rStyle w:val="Hyperlink"/>
                    <w:rFonts w:hint="eastAsia"/>
                    <w:noProof/>
                    <w:rtl/>
                  </w:rPr>
                </w:rPrChange>
              </w:rPr>
              <w:t>داده</w:t>
            </w:r>
            <w:r w:rsidRPr="002537B3">
              <w:rPr>
                <w:rStyle w:val="SubtleReference"/>
                <w:webHidden/>
                <w:rPrChange w:id="52" w:author="Sajjad Abed" w:date="2022-08-26T12:23:00Z">
                  <w:rPr>
                    <w:noProof/>
                    <w:webHidden/>
                  </w:rPr>
                </w:rPrChange>
              </w:rPr>
              <w:tab/>
            </w:r>
            <w:r w:rsidRPr="002537B3">
              <w:rPr>
                <w:rStyle w:val="SubtleReference"/>
                <w:webHidden/>
                <w:rPrChange w:id="53" w:author="Sajjad Abed" w:date="2022-08-26T12:23:00Z">
                  <w:rPr>
                    <w:noProof/>
                    <w:webHidden/>
                  </w:rPr>
                </w:rPrChange>
              </w:rPr>
              <w:fldChar w:fldCharType="begin"/>
            </w:r>
            <w:r w:rsidRPr="002537B3">
              <w:rPr>
                <w:rStyle w:val="SubtleReference"/>
                <w:webHidden/>
                <w:rPrChange w:id="54" w:author="Sajjad Abed" w:date="2022-08-26T12:23:00Z">
                  <w:rPr>
                    <w:noProof/>
                    <w:webHidden/>
                  </w:rPr>
                </w:rPrChange>
              </w:rPr>
              <w:instrText xml:space="preserve"> PAGEREF _Toc112409002 \h </w:instrText>
            </w:r>
          </w:ins>
          <w:r w:rsidRPr="002537B3">
            <w:rPr>
              <w:rStyle w:val="SubtleReference"/>
              <w:webHidden/>
              <w:rPrChange w:id="55" w:author="Sajjad Abed" w:date="2022-08-26T12:23:00Z">
                <w:rPr>
                  <w:rStyle w:val="SubtleReference"/>
                  <w:webHidden/>
                </w:rPr>
              </w:rPrChange>
            </w:rPr>
          </w:r>
          <w:r w:rsidRPr="002537B3">
            <w:rPr>
              <w:rStyle w:val="SubtleReference"/>
              <w:webHidden/>
              <w:rPrChange w:id="56" w:author="Sajjad Abed" w:date="2022-08-26T12:23:00Z">
                <w:rPr>
                  <w:noProof/>
                  <w:webHidden/>
                </w:rPr>
              </w:rPrChange>
            </w:rPr>
            <w:fldChar w:fldCharType="separate"/>
          </w:r>
          <w:r w:rsidR="008E7219">
            <w:rPr>
              <w:rStyle w:val="SubtleReference"/>
              <w:noProof/>
              <w:webHidden/>
              <w:rtl/>
              <w:lang w:bidi="ar-SA"/>
            </w:rPr>
            <w:t>7</w:t>
          </w:r>
          <w:ins w:id="57" w:author="Sajjad Abed" w:date="2022-08-26T12:23:00Z">
            <w:r w:rsidRPr="002537B3">
              <w:rPr>
                <w:rStyle w:val="SubtleReference"/>
                <w:webHidden/>
                <w:rPrChange w:id="58" w:author="Sajjad Abed" w:date="2022-08-26T12:23:00Z">
                  <w:rPr>
                    <w:noProof/>
                    <w:webHidden/>
                  </w:rPr>
                </w:rPrChange>
              </w:rPr>
              <w:fldChar w:fldCharType="end"/>
            </w:r>
            <w:r w:rsidRPr="002537B3">
              <w:rPr>
                <w:rStyle w:val="SubtleReference"/>
                <w:rPrChange w:id="59" w:author="Sajjad Abed" w:date="2022-08-26T12:23:00Z">
                  <w:rPr>
                    <w:rStyle w:val="Hyperlink"/>
                    <w:noProof/>
                  </w:rPr>
                </w:rPrChange>
              </w:rPr>
              <w:fldChar w:fldCharType="end"/>
            </w:r>
          </w:ins>
        </w:p>
        <w:p w14:paraId="2CF20264" w14:textId="5C6ED6FE" w:rsidR="002537B3" w:rsidRPr="002537B3" w:rsidRDefault="002537B3">
          <w:pPr>
            <w:pStyle w:val="TOC1"/>
            <w:rPr>
              <w:ins w:id="60" w:author="Sajjad Abed" w:date="2022-08-26T12:23:00Z"/>
              <w:rStyle w:val="SubtleReference"/>
              <w:rPrChange w:id="61" w:author="Sajjad Abed" w:date="2022-08-26T12:23:00Z">
                <w:rPr>
                  <w:ins w:id="62" w:author="Sajjad Abed" w:date="2022-08-26T12:23:00Z"/>
                  <w:rFonts w:asciiTheme="minorHAnsi" w:eastAsiaTheme="minorEastAsia" w:hAnsiTheme="minorHAnsi" w:cstheme="minorBidi"/>
                  <w:noProof/>
                  <w:sz w:val="22"/>
                  <w:szCs w:val="22"/>
                  <w:lang w:bidi="ar-SA"/>
                </w:rPr>
              </w:rPrChange>
            </w:rPr>
            <w:pPrChange w:id="63" w:author="Sajjad Abed" w:date="2022-08-26T12:23:00Z">
              <w:pPr>
                <w:pStyle w:val="TOC1"/>
                <w:tabs>
                  <w:tab w:val="left" w:pos="2229"/>
                </w:tabs>
                <w:bidi w:val="0"/>
              </w:pPr>
            </w:pPrChange>
          </w:pPr>
          <w:ins w:id="64" w:author="Sajjad Abed" w:date="2022-08-26T12:23:00Z">
            <w:r w:rsidRPr="002537B3">
              <w:rPr>
                <w:rStyle w:val="SubtleReference"/>
                <w:rPrChange w:id="65" w:author="Sajjad Abed" w:date="2022-08-26T12:23:00Z">
                  <w:rPr>
                    <w:rStyle w:val="Hyperlink"/>
                    <w:noProof/>
                  </w:rPr>
                </w:rPrChange>
              </w:rPr>
              <w:fldChar w:fldCharType="begin"/>
            </w:r>
            <w:r w:rsidRPr="002537B3">
              <w:rPr>
                <w:rStyle w:val="SubtleReference"/>
                <w:rPrChange w:id="66" w:author="Sajjad Abed" w:date="2022-08-26T12:23:00Z">
                  <w:rPr>
                    <w:rStyle w:val="Hyperlink"/>
                    <w:noProof/>
                  </w:rPr>
                </w:rPrChange>
              </w:rPr>
              <w:instrText xml:space="preserve"> </w:instrText>
            </w:r>
            <w:r w:rsidRPr="002537B3">
              <w:rPr>
                <w:rStyle w:val="SubtleReference"/>
                <w:rPrChange w:id="67" w:author="Sajjad Abed" w:date="2022-08-26T12:23:00Z">
                  <w:rPr>
                    <w:noProof/>
                  </w:rPr>
                </w:rPrChange>
              </w:rPr>
              <w:instrText>HYPERLINK \l "_Toc112409003"</w:instrText>
            </w:r>
            <w:r w:rsidRPr="002537B3">
              <w:rPr>
                <w:rStyle w:val="SubtleReference"/>
                <w:rPrChange w:id="68" w:author="Sajjad Abed" w:date="2022-08-26T12:23:00Z">
                  <w:rPr>
                    <w:rStyle w:val="Hyperlink"/>
                    <w:noProof/>
                  </w:rPr>
                </w:rPrChange>
              </w:rPr>
              <w:instrText xml:space="preserve"> </w:instrText>
            </w:r>
            <w:r w:rsidRPr="002537B3">
              <w:rPr>
                <w:rStyle w:val="SubtleReference"/>
                <w:rPrChange w:id="69" w:author="Sajjad Abed" w:date="2022-08-26T12:23:00Z">
                  <w:rPr>
                    <w:rStyle w:val="Hyperlink"/>
                    <w:noProof/>
                  </w:rPr>
                </w:rPrChange>
              </w:rPr>
              <w:fldChar w:fldCharType="separate"/>
            </w:r>
            <w:r w:rsidRPr="002537B3">
              <w:rPr>
                <w:rStyle w:val="SubtleReference"/>
                <w:rtl/>
                <w:rPrChange w:id="70" w:author="Sajjad Abed" w:date="2022-08-26T12:23:00Z">
                  <w:rPr>
                    <w:rStyle w:val="Hyperlink"/>
                    <w:rFonts w:ascii="B Nazanin" w:hAnsi="B Nazanin"/>
                    <w:noProof/>
                    <w:rtl/>
                  </w:rPr>
                </w:rPrChange>
              </w:rPr>
              <w:t>3.</w:t>
            </w:r>
            <w:r w:rsidRPr="002537B3">
              <w:rPr>
                <w:rStyle w:val="SubtleReference"/>
                <w:rPrChange w:id="71" w:author="Sajjad Abed" w:date="2022-08-26T12:23:00Z">
                  <w:rPr>
                    <w:rFonts w:asciiTheme="minorHAnsi" w:eastAsiaTheme="minorEastAsia" w:hAnsiTheme="minorHAnsi" w:cstheme="minorBidi"/>
                    <w:noProof/>
                    <w:sz w:val="22"/>
                    <w:szCs w:val="22"/>
                    <w:lang w:bidi="ar-SA"/>
                  </w:rPr>
                </w:rPrChange>
              </w:rPr>
              <w:tab/>
            </w:r>
            <w:r w:rsidRPr="002537B3">
              <w:rPr>
                <w:rStyle w:val="SubtleReference"/>
                <w:rFonts w:hint="eastAsia"/>
                <w:rtl/>
                <w:rPrChange w:id="72" w:author="Sajjad Abed" w:date="2022-08-26T12:23:00Z">
                  <w:rPr>
                    <w:rStyle w:val="Hyperlink"/>
                    <w:rFonts w:hint="eastAsia"/>
                    <w:noProof/>
                    <w:rtl/>
                  </w:rPr>
                </w:rPrChange>
              </w:rPr>
              <w:t>پ</w:t>
            </w:r>
            <w:r w:rsidRPr="002537B3">
              <w:rPr>
                <w:rStyle w:val="SubtleReference"/>
                <w:rFonts w:hint="cs"/>
                <w:rtl/>
                <w:rPrChange w:id="73" w:author="Sajjad Abed" w:date="2022-08-26T12:23:00Z">
                  <w:rPr>
                    <w:rStyle w:val="Hyperlink"/>
                    <w:rFonts w:hint="cs"/>
                    <w:noProof/>
                    <w:rtl/>
                  </w:rPr>
                </w:rPrChange>
              </w:rPr>
              <w:t>ی</w:t>
            </w:r>
            <w:r w:rsidRPr="002537B3">
              <w:rPr>
                <w:rStyle w:val="SubtleReference"/>
                <w:rFonts w:hint="eastAsia"/>
                <w:rtl/>
                <w:rPrChange w:id="74" w:author="Sajjad Abed" w:date="2022-08-26T12:23:00Z">
                  <w:rPr>
                    <w:rStyle w:val="Hyperlink"/>
                    <w:rFonts w:hint="eastAsia"/>
                    <w:noProof/>
                    <w:rtl/>
                  </w:rPr>
                </w:rPrChange>
              </w:rPr>
              <w:t>ش</w:t>
            </w:r>
            <w:r w:rsidRPr="002537B3">
              <w:rPr>
                <w:rStyle w:val="SubtleReference"/>
                <w:rtl/>
                <w:rPrChange w:id="75" w:author="Sajjad Abed" w:date="2022-08-26T12:23:00Z">
                  <w:rPr>
                    <w:rStyle w:val="Hyperlink"/>
                    <w:noProof/>
                    <w:rtl/>
                  </w:rPr>
                </w:rPrChange>
              </w:rPr>
              <w:t xml:space="preserve"> </w:t>
            </w:r>
            <w:r w:rsidRPr="002537B3">
              <w:rPr>
                <w:rStyle w:val="SubtleReference"/>
                <w:rFonts w:hint="eastAsia"/>
                <w:rtl/>
                <w:rPrChange w:id="76" w:author="Sajjad Abed" w:date="2022-08-26T12:23:00Z">
                  <w:rPr>
                    <w:rStyle w:val="Hyperlink"/>
                    <w:rFonts w:hint="eastAsia"/>
                    <w:noProof/>
                    <w:rtl/>
                  </w:rPr>
                </w:rPrChange>
              </w:rPr>
              <w:t>پردازش</w:t>
            </w:r>
            <w:r w:rsidRPr="002537B3">
              <w:rPr>
                <w:rStyle w:val="SubtleReference"/>
                <w:rtl/>
                <w:rPrChange w:id="77" w:author="Sajjad Abed" w:date="2022-08-26T12:23:00Z">
                  <w:rPr>
                    <w:rStyle w:val="Hyperlink"/>
                    <w:noProof/>
                    <w:rtl/>
                  </w:rPr>
                </w:rPrChange>
              </w:rPr>
              <w:t xml:space="preserve"> </w:t>
            </w:r>
            <w:r w:rsidRPr="002537B3">
              <w:rPr>
                <w:rStyle w:val="SubtleReference"/>
                <w:rFonts w:hint="eastAsia"/>
                <w:rtl/>
                <w:rPrChange w:id="78" w:author="Sajjad Abed" w:date="2022-08-26T12:23:00Z">
                  <w:rPr>
                    <w:rStyle w:val="Hyperlink"/>
                    <w:rFonts w:hint="eastAsia"/>
                    <w:noProof/>
                    <w:rtl/>
                  </w:rPr>
                </w:rPrChange>
              </w:rPr>
              <w:t>اول</w:t>
            </w:r>
            <w:r w:rsidRPr="002537B3">
              <w:rPr>
                <w:rStyle w:val="SubtleReference"/>
                <w:rFonts w:hint="cs"/>
                <w:rtl/>
                <w:rPrChange w:id="79" w:author="Sajjad Abed" w:date="2022-08-26T12:23:00Z">
                  <w:rPr>
                    <w:rStyle w:val="Hyperlink"/>
                    <w:rFonts w:hint="cs"/>
                    <w:noProof/>
                    <w:rtl/>
                  </w:rPr>
                </w:rPrChange>
              </w:rPr>
              <w:t>ی</w:t>
            </w:r>
            <w:r w:rsidRPr="002537B3">
              <w:rPr>
                <w:rStyle w:val="SubtleReference"/>
                <w:rFonts w:hint="eastAsia"/>
                <w:rtl/>
                <w:rPrChange w:id="80" w:author="Sajjad Abed" w:date="2022-08-26T12:23:00Z">
                  <w:rPr>
                    <w:rStyle w:val="Hyperlink"/>
                    <w:rFonts w:hint="eastAsia"/>
                    <w:noProof/>
                    <w:rtl/>
                  </w:rPr>
                </w:rPrChange>
              </w:rPr>
              <w:t>ه‌</w:t>
            </w:r>
            <w:r w:rsidRPr="002537B3">
              <w:rPr>
                <w:rStyle w:val="SubtleReference"/>
                <w:rFonts w:hint="cs"/>
                <w:rtl/>
                <w:rPrChange w:id="81" w:author="Sajjad Abed" w:date="2022-08-26T12:23:00Z">
                  <w:rPr>
                    <w:rStyle w:val="Hyperlink"/>
                    <w:rFonts w:hint="cs"/>
                    <w:noProof/>
                    <w:rtl/>
                  </w:rPr>
                </w:rPrChange>
              </w:rPr>
              <w:t>ی</w:t>
            </w:r>
            <w:r w:rsidRPr="002537B3">
              <w:rPr>
                <w:rStyle w:val="SubtleReference"/>
                <w:rtl/>
                <w:rPrChange w:id="82" w:author="Sajjad Abed" w:date="2022-08-26T12:23:00Z">
                  <w:rPr>
                    <w:rStyle w:val="Hyperlink"/>
                    <w:noProof/>
                    <w:rtl/>
                  </w:rPr>
                </w:rPrChange>
              </w:rPr>
              <w:t xml:space="preserve"> </w:t>
            </w:r>
            <w:r w:rsidRPr="002537B3">
              <w:rPr>
                <w:rStyle w:val="SubtleReference"/>
                <w:rFonts w:hint="eastAsia"/>
                <w:rtl/>
                <w:rPrChange w:id="83" w:author="Sajjad Abed" w:date="2022-08-26T12:23:00Z">
                  <w:rPr>
                    <w:rStyle w:val="Hyperlink"/>
                    <w:rFonts w:hint="eastAsia"/>
                    <w:noProof/>
                    <w:rtl/>
                  </w:rPr>
                </w:rPrChange>
              </w:rPr>
              <w:t>داده‌ها</w:t>
            </w:r>
            <w:r w:rsidRPr="002537B3">
              <w:rPr>
                <w:rStyle w:val="SubtleReference"/>
                <w:webHidden/>
                <w:rPrChange w:id="84" w:author="Sajjad Abed" w:date="2022-08-26T12:23:00Z">
                  <w:rPr>
                    <w:noProof/>
                    <w:webHidden/>
                  </w:rPr>
                </w:rPrChange>
              </w:rPr>
              <w:tab/>
            </w:r>
            <w:r w:rsidRPr="002537B3">
              <w:rPr>
                <w:rStyle w:val="SubtleReference"/>
                <w:webHidden/>
                <w:rPrChange w:id="85" w:author="Sajjad Abed" w:date="2022-08-26T12:23:00Z">
                  <w:rPr>
                    <w:noProof/>
                    <w:webHidden/>
                  </w:rPr>
                </w:rPrChange>
              </w:rPr>
              <w:fldChar w:fldCharType="begin"/>
            </w:r>
            <w:r w:rsidRPr="002537B3">
              <w:rPr>
                <w:rStyle w:val="SubtleReference"/>
                <w:webHidden/>
                <w:rPrChange w:id="86" w:author="Sajjad Abed" w:date="2022-08-26T12:23:00Z">
                  <w:rPr>
                    <w:noProof/>
                    <w:webHidden/>
                  </w:rPr>
                </w:rPrChange>
              </w:rPr>
              <w:instrText xml:space="preserve"> PAGEREF _Toc112409003 \h </w:instrText>
            </w:r>
          </w:ins>
          <w:r w:rsidRPr="002537B3">
            <w:rPr>
              <w:rStyle w:val="SubtleReference"/>
              <w:webHidden/>
              <w:rPrChange w:id="87" w:author="Sajjad Abed" w:date="2022-08-26T12:23:00Z">
                <w:rPr>
                  <w:rStyle w:val="SubtleReference"/>
                  <w:webHidden/>
                </w:rPr>
              </w:rPrChange>
            </w:rPr>
          </w:r>
          <w:r w:rsidRPr="002537B3">
            <w:rPr>
              <w:rStyle w:val="SubtleReference"/>
              <w:webHidden/>
              <w:rPrChange w:id="88" w:author="Sajjad Abed" w:date="2022-08-26T12:23:00Z">
                <w:rPr>
                  <w:noProof/>
                  <w:webHidden/>
                </w:rPr>
              </w:rPrChange>
            </w:rPr>
            <w:fldChar w:fldCharType="separate"/>
          </w:r>
          <w:r w:rsidR="008E7219">
            <w:rPr>
              <w:rStyle w:val="SubtleReference"/>
              <w:noProof/>
              <w:webHidden/>
              <w:rtl/>
              <w:lang w:bidi="ar-SA"/>
            </w:rPr>
            <w:t>7</w:t>
          </w:r>
          <w:ins w:id="89" w:author="Sajjad Abed" w:date="2022-08-26T12:23:00Z">
            <w:r w:rsidRPr="002537B3">
              <w:rPr>
                <w:rStyle w:val="SubtleReference"/>
                <w:webHidden/>
                <w:rPrChange w:id="90" w:author="Sajjad Abed" w:date="2022-08-26T12:23:00Z">
                  <w:rPr>
                    <w:noProof/>
                    <w:webHidden/>
                  </w:rPr>
                </w:rPrChange>
              </w:rPr>
              <w:fldChar w:fldCharType="end"/>
            </w:r>
            <w:r w:rsidRPr="002537B3">
              <w:rPr>
                <w:rStyle w:val="SubtleReference"/>
                <w:rPrChange w:id="91" w:author="Sajjad Abed" w:date="2022-08-26T12:23:00Z">
                  <w:rPr>
                    <w:rStyle w:val="Hyperlink"/>
                    <w:noProof/>
                  </w:rPr>
                </w:rPrChange>
              </w:rPr>
              <w:fldChar w:fldCharType="end"/>
            </w:r>
          </w:ins>
        </w:p>
        <w:p w14:paraId="5B528F1E" w14:textId="2063A344" w:rsidR="002537B3" w:rsidRPr="002537B3" w:rsidRDefault="002537B3" w:rsidP="00C303D9">
          <w:pPr>
            <w:pStyle w:val="TOC2"/>
            <w:rPr>
              <w:ins w:id="92" w:author="Sajjad Abed" w:date="2022-08-26T12:23:00Z"/>
              <w:rStyle w:val="SubtleReference"/>
              <w:rPrChange w:id="93" w:author="Sajjad Abed" w:date="2022-08-26T12:23:00Z">
                <w:rPr>
                  <w:ins w:id="94" w:author="Sajjad Abed" w:date="2022-08-26T12:23:00Z"/>
                  <w:rFonts w:asciiTheme="minorHAnsi" w:eastAsiaTheme="minorEastAsia" w:hAnsiTheme="minorHAnsi" w:cstheme="minorBidi"/>
                  <w:sz w:val="22"/>
                  <w:szCs w:val="22"/>
                  <w:lang w:bidi="ar-SA"/>
                </w:rPr>
              </w:rPrChange>
            </w:rPr>
          </w:pPr>
          <w:ins w:id="95" w:author="Sajjad Abed" w:date="2022-08-26T12:23:00Z">
            <w:r w:rsidRPr="002537B3">
              <w:rPr>
                <w:rStyle w:val="SubtleReference"/>
                <w:rPrChange w:id="96" w:author="Sajjad Abed" w:date="2022-08-26T12:23:00Z">
                  <w:rPr>
                    <w:rStyle w:val="Hyperlink"/>
                  </w:rPr>
                </w:rPrChange>
              </w:rPr>
              <w:fldChar w:fldCharType="begin"/>
            </w:r>
            <w:r w:rsidRPr="002537B3">
              <w:rPr>
                <w:rStyle w:val="SubtleReference"/>
                <w:rPrChange w:id="97" w:author="Sajjad Abed" w:date="2022-08-26T12:23:00Z">
                  <w:rPr>
                    <w:rStyle w:val="Hyperlink"/>
                  </w:rPr>
                </w:rPrChange>
              </w:rPr>
              <w:instrText xml:space="preserve"> </w:instrText>
            </w:r>
            <w:r w:rsidRPr="002537B3">
              <w:rPr>
                <w:rStyle w:val="SubtleReference"/>
                <w:rPrChange w:id="98" w:author="Sajjad Abed" w:date="2022-08-26T12:23:00Z">
                  <w:rPr/>
                </w:rPrChange>
              </w:rPr>
              <w:instrText>HYPERLINK \l "_Toc112409004"</w:instrText>
            </w:r>
            <w:r w:rsidRPr="002537B3">
              <w:rPr>
                <w:rStyle w:val="SubtleReference"/>
                <w:rPrChange w:id="99" w:author="Sajjad Abed" w:date="2022-08-26T12:23:00Z">
                  <w:rPr>
                    <w:rStyle w:val="Hyperlink"/>
                  </w:rPr>
                </w:rPrChange>
              </w:rPr>
              <w:instrText xml:space="preserve"> </w:instrText>
            </w:r>
            <w:r w:rsidRPr="002537B3">
              <w:rPr>
                <w:rStyle w:val="SubtleReference"/>
                <w:rPrChange w:id="100" w:author="Sajjad Abed" w:date="2022-08-26T12:23:00Z">
                  <w:rPr>
                    <w:rStyle w:val="Hyperlink"/>
                  </w:rPr>
                </w:rPrChange>
              </w:rPr>
              <w:fldChar w:fldCharType="separate"/>
            </w:r>
            <w:r w:rsidRPr="002537B3">
              <w:rPr>
                <w:rStyle w:val="SubtleReference"/>
                <w:rtl/>
                <w:rPrChange w:id="101" w:author="Sajjad Abed" w:date="2022-08-26T12:23:00Z">
                  <w:rPr>
                    <w:rStyle w:val="Hyperlink"/>
                    <w:rFonts w:ascii="B Nazanin" w:hAnsi="B Nazanin"/>
                    <w:rtl/>
                  </w:rPr>
                </w:rPrChange>
              </w:rPr>
              <w:t>3.1.</w:t>
            </w:r>
            <w:r w:rsidRPr="002537B3">
              <w:rPr>
                <w:rStyle w:val="SubtleReference"/>
                <w:rPrChange w:id="102" w:author="Sajjad Abed" w:date="2022-08-26T12:23:00Z">
                  <w:rPr>
                    <w:rFonts w:asciiTheme="minorHAnsi" w:eastAsiaTheme="minorEastAsia" w:hAnsiTheme="minorHAnsi" w:cstheme="minorBidi"/>
                    <w:sz w:val="22"/>
                    <w:szCs w:val="22"/>
                    <w:lang w:bidi="ar-SA"/>
                  </w:rPr>
                </w:rPrChange>
              </w:rPr>
              <w:tab/>
            </w:r>
            <w:r w:rsidRPr="002537B3">
              <w:rPr>
                <w:rStyle w:val="SubtleReference"/>
                <w:rFonts w:hint="eastAsia"/>
                <w:rtl/>
                <w:rPrChange w:id="103" w:author="Sajjad Abed" w:date="2022-08-26T12:23:00Z">
                  <w:rPr>
                    <w:rStyle w:val="Hyperlink"/>
                    <w:rFonts w:hint="eastAsia"/>
                    <w:rtl/>
                  </w:rPr>
                </w:rPrChange>
              </w:rPr>
              <w:t>پ</w:t>
            </w:r>
            <w:r w:rsidRPr="002537B3">
              <w:rPr>
                <w:rStyle w:val="SubtleReference"/>
                <w:rFonts w:hint="cs"/>
                <w:rtl/>
                <w:rPrChange w:id="104" w:author="Sajjad Abed" w:date="2022-08-26T12:23:00Z">
                  <w:rPr>
                    <w:rStyle w:val="Hyperlink"/>
                    <w:rFonts w:hint="cs"/>
                    <w:rtl/>
                  </w:rPr>
                </w:rPrChange>
              </w:rPr>
              <w:t>ی</w:t>
            </w:r>
            <w:r w:rsidRPr="002537B3">
              <w:rPr>
                <w:rStyle w:val="SubtleReference"/>
                <w:rFonts w:hint="eastAsia"/>
                <w:rtl/>
                <w:rPrChange w:id="105" w:author="Sajjad Abed" w:date="2022-08-26T12:23:00Z">
                  <w:rPr>
                    <w:rStyle w:val="Hyperlink"/>
                    <w:rFonts w:hint="eastAsia"/>
                    <w:rtl/>
                  </w:rPr>
                </w:rPrChange>
              </w:rPr>
              <w:t>ش</w:t>
            </w:r>
            <w:r w:rsidRPr="002537B3">
              <w:rPr>
                <w:rStyle w:val="SubtleReference"/>
                <w:rtl/>
                <w:rPrChange w:id="106" w:author="Sajjad Abed" w:date="2022-08-26T12:23:00Z">
                  <w:rPr>
                    <w:rStyle w:val="Hyperlink"/>
                    <w:rtl/>
                  </w:rPr>
                </w:rPrChange>
              </w:rPr>
              <w:t xml:space="preserve"> </w:t>
            </w:r>
            <w:r w:rsidRPr="002537B3">
              <w:rPr>
                <w:rStyle w:val="SubtleReference"/>
                <w:rFonts w:hint="eastAsia"/>
                <w:rtl/>
                <w:rPrChange w:id="107" w:author="Sajjad Abed" w:date="2022-08-26T12:23:00Z">
                  <w:rPr>
                    <w:rStyle w:val="Hyperlink"/>
                    <w:rFonts w:hint="eastAsia"/>
                    <w:rtl/>
                  </w:rPr>
                </w:rPrChange>
              </w:rPr>
              <w:t>پردازش</w:t>
            </w:r>
            <w:r w:rsidRPr="002537B3">
              <w:rPr>
                <w:rStyle w:val="SubtleReference"/>
                <w:rtl/>
                <w:rPrChange w:id="108" w:author="Sajjad Abed" w:date="2022-08-26T12:23:00Z">
                  <w:rPr>
                    <w:rStyle w:val="Hyperlink"/>
                    <w:rtl/>
                  </w:rPr>
                </w:rPrChange>
              </w:rPr>
              <w:t xml:space="preserve"> </w:t>
            </w:r>
            <w:r w:rsidRPr="002537B3">
              <w:rPr>
                <w:rStyle w:val="SubtleReference"/>
                <w:rFonts w:hint="eastAsia"/>
                <w:rtl/>
                <w:rPrChange w:id="109" w:author="Sajjad Abed" w:date="2022-08-26T12:23:00Z">
                  <w:rPr>
                    <w:rStyle w:val="Hyperlink"/>
                    <w:rFonts w:hint="eastAsia"/>
                    <w:rtl/>
                  </w:rPr>
                </w:rPrChange>
              </w:rPr>
              <w:t>داده‌ها</w:t>
            </w:r>
            <w:r w:rsidRPr="002537B3">
              <w:rPr>
                <w:rStyle w:val="SubtleReference"/>
                <w:webHidden/>
                <w:rPrChange w:id="110" w:author="Sajjad Abed" w:date="2022-08-26T12:23:00Z">
                  <w:rPr>
                    <w:webHidden/>
                  </w:rPr>
                </w:rPrChange>
              </w:rPr>
              <w:tab/>
            </w:r>
            <w:r w:rsidRPr="002537B3">
              <w:rPr>
                <w:rStyle w:val="SubtleReference"/>
                <w:webHidden/>
                <w:rPrChange w:id="111" w:author="Sajjad Abed" w:date="2022-08-26T12:23:00Z">
                  <w:rPr>
                    <w:webHidden/>
                  </w:rPr>
                </w:rPrChange>
              </w:rPr>
              <w:fldChar w:fldCharType="begin"/>
            </w:r>
            <w:r w:rsidRPr="002537B3">
              <w:rPr>
                <w:rStyle w:val="SubtleReference"/>
                <w:webHidden/>
                <w:rPrChange w:id="112" w:author="Sajjad Abed" w:date="2022-08-26T12:23:00Z">
                  <w:rPr>
                    <w:webHidden/>
                  </w:rPr>
                </w:rPrChange>
              </w:rPr>
              <w:instrText xml:space="preserve"> PAGEREF _Toc112409004 \h </w:instrText>
            </w:r>
          </w:ins>
          <w:r w:rsidRPr="002537B3">
            <w:rPr>
              <w:rStyle w:val="SubtleReference"/>
              <w:webHidden/>
              <w:rPrChange w:id="113" w:author="Sajjad Abed" w:date="2022-08-26T12:23:00Z">
                <w:rPr>
                  <w:rStyle w:val="SubtleReference"/>
                  <w:webHidden/>
                </w:rPr>
              </w:rPrChange>
            </w:rPr>
          </w:r>
          <w:r w:rsidRPr="002537B3">
            <w:rPr>
              <w:rStyle w:val="SubtleReference"/>
              <w:webHidden/>
              <w:rPrChange w:id="114" w:author="Sajjad Abed" w:date="2022-08-26T12:23:00Z">
                <w:rPr>
                  <w:webHidden/>
                </w:rPr>
              </w:rPrChange>
            </w:rPr>
            <w:fldChar w:fldCharType="separate"/>
          </w:r>
          <w:r w:rsidR="008E7219">
            <w:rPr>
              <w:rStyle w:val="SubtleReference"/>
              <w:webHidden/>
              <w:rtl/>
              <w:lang w:bidi="ar-SA"/>
            </w:rPr>
            <w:t>17</w:t>
          </w:r>
          <w:ins w:id="115" w:author="Sajjad Abed" w:date="2022-08-26T12:23:00Z">
            <w:r w:rsidRPr="002537B3">
              <w:rPr>
                <w:rStyle w:val="SubtleReference"/>
                <w:webHidden/>
                <w:rPrChange w:id="116" w:author="Sajjad Abed" w:date="2022-08-26T12:23:00Z">
                  <w:rPr>
                    <w:webHidden/>
                  </w:rPr>
                </w:rPrChange>
              </w:rPr>
              <w:fldChar w:fldCharType="end"/>
            </w:r>
            <w:r w:rsidRPr="002537B3">
              <w:rPr>
                <w:rStyle w:val="SubtleReference"/>
                <w:rPrChange w:id="117" w:author="Sajjad Abed" w:date="2022-08-26T12:23:00Z">
                  <w:rPr>
                    <w:rStyle w:val="Hyperlink"/>
                  </w:rPr>
                </w:rPrChange>
              </w:rPr>
              <w:fldChar w:fldCharType="end"/>
            </w:r>
          </w:ins>
        </w:p>
        <w:p w14:paraId="0949551B" w14:textId="72C5E5C5" w:rsidR="002537B3" w:rsidRPr="002537B3" w:rsidRDefault="002537B3">
          <w:pPr>
            <w:pStyle w:val="TOC1"/>
            <w:rPr>
              <w:ins w:id="118" w:author="Sajjad Abed" w:date="2022-08-26T12:23:00Z"/>
              <w:rStyle w:val="SubtleReference"/>
              <w:rPrChange w:id="119" w:author="Sajjad Abed" w:date="2022-08-26T12:23:00Z">
                <w:rPr>
                  <w:ins w:id="120" w:author="Sajjad Abed" w:date="2022-08-26T12:23:00Z"/>
                  <w:rFonts w:asciiTheme="minorHAnsi" w:eastAsiaTheme="minorEastAsia" w:hAnsiTheme="minorHAnsi" w:cstheme="minorBidi"/>
                  <w:noProof/>
                  <w:sz w:val="22"/>
                  <w:szCs w:val="22"/>
                  <w:lang w:bidi="ar-SA"/>
                </w:rPr>
              </w:rPrChange>
            </w:rPr>
            <w:pPrChange w:id="121" w:author="Sajjad Abed" w:date="2022-08-26T12:23:00Z">
              <w:pPr>
                <w:pStyle w:val="TOC1"/>
                <w:tabs>
                  <w:tab w:val="left" w:pos="1540"/>
                </w:tabs>
                <w:bidi w:val="0"/>
              </w:pPr>
            </w:pPrChange>
          </w:pPr>
          <w:ins w:id="122" w:author="Sajjad Abed" w:date="2022-08-26T12:23:00Z">
            <w:r w:rsidRPr="002537B3">
              <w:rPr>
                <w:rStyle w:val="SubtleReference"/>
                <w:rPrChange w:id="123" w:author="Sajjad Abed" w:date="2022-08-26T12:23:00Z">
                  <w:rPr>
                    <w:rStyle w:val="Hyperlink"/>
                    <w:noProof/>
                  </w:rPr>
                </w:rPrChange>
              </w:rPr>
              <w:fldChar w:fldCharType="begin"/>
            </w:r>
            <w:r w:rsidRPr="002537B3">
              <w:rPr>
                <w:rStyle w:val="SubtleReference"/>
                <w:rPrChange w:id="124" w:author="Sajjad Abed" w:date="2022-08-26T12:23:00Z">
                  <w:rPr>
                    <w:rStyle w:val="Hyperlink"/>
                    <w:noProof/>
                  </w:rPr>
                </w:rPrChange>
              </w:rPr>
              <w:instrText xml:space="preserve"> </w:instrText>
            </w:r>
            <w:r w:rsidRPr="002537B3">
              <w:rPr>
                <w:rStyle w:val="SubtleReference"/>
                <w:rPrChange w:id="125" w:author="Sajjad Abed" w:date="2022-08-26T12:23:00Z">
                  <w:rPr>
                    <w:noProof/>
                  </w:rPr>
                </w:rPrChange>
              </w:rPr>
              <w:instrText>HYPERLINK \l "_Toc112409005"</w:instrText>
            </w:r>
            <w:r w:rsidRPr="002537B3">
              <w:rPr>
                <w:rStyle w:val="SubtleReference"/>
                <w:rPrChange w:id="126" w:author="Sajjad Abed" w:date="2022-08-26T12:23:00Z">
                  <w:rPr>
                    <w:rStyle w:val="Hyperlink"/>
                    <w:noProof/>
                  </w:rPr>
                </w:rPrChange>
              </w:rPr>
              <w:instrText xml:space="preserve"> </w:instrText>
            </w:r>
            <w:r w:rsidRPr="002537B3">
              <w:rPr>
                <w:rStyle w:val="SubtleReference"/>
                <w:rPrChange w:id="127" w:author="Sajjad Abed" w:date="2022-08-26T12:23:00Z">
                  <w:rPr>
                    <w:rStyle w:val="Hyperlink"/>
                    <w:noProof/>
                  </w:rPr>
                </w:rPrChange>
              </w:rPr>
              <w:fldChar w:fldCharType="separate"/>
            </w:r>
            <w:r w:rsidRPr="002537B3">
              <w:rPr>
                <w:rStyle w:val="SubtleReference"/>
                <w:rtl/>
                <w:rPrChange w:id="128" w:author="Sajjad Abed" w:date="2022-08-26T12:23:00Z">
                  <w:rPr>
                    <w:rStyle w:val="Hyperlink"/>
                    <w:rFonts w:ascii="B Nazanin" w:hAnsi="B Nazanin"/>
                    <w:noProof/>
                    <w:rtl/>
                  </w:rPr>
                </w:rPrChange>
              </w:rPr>
              <w:t>4.</w:t>
            </w:r>
            <w:r w:rsidRPr="002537B3">
              <w:rPr>
                <w:rStyle w:val="SubtleReference"/>
                <w:rPrChange w:id="129" w:author="Sajjad Abed" w:date="2022-08-26T12:23:00Z">
                  <w:rPr>
                    <w:rFonts w:asciiTheme="minorHAnsi" w:eastAsiaTheme="minorEastAsia" w:hAnsiTheme="minorHAnsi" w:cstheme="minorBidi"/>
                    <w:noProof/>
                    <w:sz w:val="22"/>
                    <w:szCs w:val="22"/>
                    <w:lang w:bidi="ar-SA"/>
                  </w:rPr>
                </w:rPrChange>
              </w:rPr>
              <w:tab/>
            </w:r>
            <w:r w:rsidRPr="002537B3">
              <w:rPr>
                <w:rStyle w:val="SubtleReference"/>
                <w:rFonts w:hint="eastAsia"/>
                <w:rtl/>
                <w:rPrChange w:id="130" w:author="Sajjad Abed" w:date="2022-08-26T12:23:00Z">
                  <w:rPr>
                    <w:rStyle w:val="Hyperlink"/>
                    <w:rFonts w:hint="eastAsia"/>
                    <w:noProof/>
                    <w:rtl/>
                  </w:rPr>
                </w:rPrChange>
              </w:rPr>
              <w:t>رو</w:t>
            </w:r>
            <w:r w:rsidRPr="002537B3">
              <w:rPr>
                <w:rStyle w:val="SubtleReference"/>
                <w:rFonts w:hint="cs"/>
                <w:rtl/>
                <w:rPrChange w:id="131" w:author="Sajjad Abed" w:date="2022-08-26T12:23:00Z">
                  <w:rPr>
                    <w:rStyle w:val="Hyperlink"/>
                    <w:rFonts w:hint="cs"/>
                    <w:noProof/>
                    <w:rtl/>
                  </w:rPr>
                </w:rPrChange>
              </w:rPr>
              <w:t>ی</w:t>
            </w:r>
            <w:r w:rsidRPr="002537B3">
              <w:rPr>
                <w:rStyle w:val="SubtleReference"/>
                <w:rFonts w:hint="eastAsia"/>
                <w:rtl/>
                <w:rPrChange w:id="132" w:author="Sajjad Abed" w:date="2022-08-26T12:23:00Z">
                  <w:rPr>
                    <w:rStyle w:val="Hyperlink"/>
                    <w:rFonts w:hint="eastAsia"/>
                    <w:noProof/>
                    <w:rtl/>
                  </w:rPr>
                </w:rPrChange>
              </w:rPr>
              <w:t>ه</w:t>
            </w:r>
            <w:r w:rsidRPr="002537B3">
              <w:rPr>
                <w:rStyle w:val="SubtleReference"/>
                <w:rtl/>
                <w:rPrChange w:id="133" w:author="Sajjad Abed" w:date="2022-08-26T12:23:00Z">
                  <w:rPr>
                    <w:rStyle w:val="Hyperlink"/>
                    <w:noProof/>
                    <w:rtl/>
                  </w:rPr>
                </w:rPrChange>
              </w:rPr>
              <w:t xml:space="preserve"> </w:t>
            </w:r>
            <w:r w:rsidRPr="002537B3">
              <w:rPr>
                <w:rStyle w:val="SubtleReference"/>
                <w:rFonts w:hint="eastAsia"/>
                <w:rtl/>
                <w:rPrChange w:id="134" w:author="Sajjad Abed" w:date="2022-08-26T12:23:00Z">
                  <w:rPr>
                    <w:rStyle w:val="Hyperlink"/>
                    <w:rFonts w:hint="eastAsia"/>
                    <w:noProof/>
                    <w:rtl/>
                  </w:rPr>
                </w:rPrChange>
              </w:rPr>
              <w:t>حل</w:t>
            </w:r>
            <w:r w:rsidRPr="002537B3">
              <w:rPr>
                <w:rStyle w:val="SubtleReference"/>
                <w:rtl/>
                <w:rPrChange w:id="135" w:author="Sajjad Abed" w:date="2022-08-26T12:23:00Z">
                  <w:rPr>
                    <w:rStyle w:val="Hyperlink"/>
                    <w:noProof/>
                    <w:rtl/>
                  </w:rPr>
                </w:rPrChange>
              </w:rPr>
              <w:t xml:space="preserve"> </w:t>
            </w:r>
            <w:r w:rsidRPr="002537B3">
              <w:rPr>
                <w:rStyle w:val="SubtleReference"/>
                <w:rFonts w:hint="eastAsia"/>
                <w:rtl/>
                <w:rPrChange w:id="136" w:author="Sajjad Abed" w:date="2022-08-26T12:23:00Z">
                  <w:rPr>
                    <w:rStyle w:val="Hyperlink"/>
                    <w:rFonts w:hint="eastAsia"/>
                    <w:noProof/>
                    <w:rtl/>
                  </w:rPr>
                </w:rPrChange>
              </w:rPr>
              <w:t>مسئله</w:t>
            </w:r>
            <w:r w:rsidRPr="002537B3">
              <w:rPr>
                <w:rStyle w:val="SubtleReference"/>
                <w:webHidden/>
                <w:rPrChange w:id="137" w:author="Sajjad Abed" w:date="2022-08-26T12:23:00Z">
                  <w:rPr>
                    <w:noProof/>
                    <w:webHidden/>
                  </w:rPr>
                </w:rPrChange>
              </w:rPr>
              <w:tab/>
            </w:r>
            <w:r w:rsidRPr="002537B3">
              <w:rPr>
                <w:rStyle w:val="SubtleReference"/>
                <w:webHidden/>
                <w:rPrChange w:id="138" w:author="Sajjad Abed" w:date="2022-08-26T12:23:00Z">
                  <w:rPr>
                    <w:noProof/>
                    <w:webHidden/>
                  </w:rPr>
                </w:rPrChange>
              </w:rPr>
              <w:fldChar w:fldCharType="begin"/>
            </w:r>
            <w:r w:rsidRPr="002537B3">
              <w:rPr>
                <w:rStyle w:val="SubtleReference"/>
                <w:webHidden/>
                <w:rPrChange w:id="139" w:author="Sajjad Abed" w:date="2022-08-26T12:23:00Z">
                  <w:rPr>
                    <w:noProof/>
                    <w:webHidden/>
                  </w:rPr>
                </w:rPrChange>
              </w:rPr>
              <w:instrText xml:space="preserve"> PAGEREF _Toc112409005 \h </w:instrText>
            </w:r>
          </w:ins>
          <w:r w:rsidRPr="002537B3">
            <w:rPr>
              <w:rStyle w:val="SubtleReference"/>
              <w:webHidden/>
              <w:rPrChange w:id="140" w:author="Sajjad Abed" w:date="2022-08-26T12:23:00Z">
                <w:rPr>
                  <w:rStyle w:val="SubtleReference"/>
                  <w:webHidden/>
                </w:rPr>
              </w:rPrChange>
            </w:rPr>
          </w:r>
          <w:r w:rsidRPr="002537B3">
            <w:rPr>
              <w:rStyle w:val="SubtleReference"/>
              <w:webHidden/>
              <w:rPrChange w:id="141" w:author="Sajjad Abed" w:date="2022-08-26T12:23:00Z">
                <w:rPr>
                  <w:noProof/>
                  <w:webHidden/>
                </w:rPr>
              </w:rPrChange>
            </w:rPr>
            <w:fldChar w:fldCharType="separate"/>
          </w:r>
          <w:r w:rsidR="008E7219">
            <w:rPr>
              <w:rStyle w:val="SubtleReference"/>
              <w:noProof/>
              <w:webHidden/>
              <w:rtl/>
              <w:lang w:bidi="ar-SA"/>
            </w:rPr>
            <w:t>2</w:t>
          </w:r>
          <w:ins w:id="142" w:author="Sajjad Abed" w:date="2022-08-26T12:23:00Z">
            <w:r w:rsidRPr="002537B3">
              <w:rPr>
                <w:rStyle w:val="SubtleReference"/>
                <w:webHidden/>
                <w:rPrChange w:id="143" w:author="Sajjad Abed" w:date="2022-08-26T12:23:00Z">
                  <w:rPr>
                    <w:noProof/>
                    <w:webHidden/>
                  </w:rPr>
                </w:rPrChange>
              </w:rPr>
              <w:fldChar w:fldCharType="end"/>
            </w:r>
            <w:r w:rsidRPr="002537B3">
              <w:rPr>
                <w:rStyle w:val="SubtleReference"/>
                <w:rPrChange w:id="144" w:author="Sajjad Abed" w:date="2022-08-26T12:23:00Z">
                  <w:rPr>
                    <w:rStyle w:val="Hyperlink"/>
                    <w:noProof/>
                  </w:rPr>
                </w:rPrChange>
              </w:rPr>
              <w:fldChar w:fldCharType="end"/>
            </w:r>
          </w:ins>
        </w:p>
        <w:p w14:paraId="5D52B32A" w14:textId="57D5C30A" w:rsidR="002537B3" w:rsidRPr="002537B3" w:rsidRDefault="002537B3">
          <w:pPr>
            <w:pStyle w:val="TOC2"/>
            <w:rPr>
              <w:ins w:id="145" w:author="Sajjad Abed" w:date="2022-08-26T12:23:00Z"/>
              <w:rStyle w:val="SubtleReference"/>
              <w:rPrChange w:id="146" w:author="Sajjad Abed" w:date="2022-08-26T12:23:00Z">
                <w:rPr>
                  <w:ins w:id="147" w:author="Sajjad Abed" w:date="2022-08-26T12:23:00Z"/>
                  <w:rFonts w:asciiTheme="minorHAnsi" w:eastAsiaTheme="minorEastAsia" w:hAnsiTheme="minorHAnsi" w:cstheme="minorBidi"/>
                  <w:sz w:val="22"/>
                  <w:szCs w:val="22"/>
                  <w:lang w:bidi="ar-SA"/>
                </w:rPr>
              </w:rPrChange>
            </w:rPr>
            <w:pPrChange w:id="148" w:author="Sajjad Abed" w:date="2022-08-26T12:23:00Z">
              <w:pPr>
                <w:pStyle w:val="TOC2"/>
                <w:tabs>
                  <w:tab w:val="left" w:pos="2875"/>
                </w:tabs>
                <w:bidi w:val="0"/>
              </w:pPr>
            </w:pPrChange>
          </w:pPr>
          <w:ins w:id="149" w:author="Sajjad Abed" w:date="2022-08-26T12:23:00Z">
            <w:r w:rsidRPr="002537B3">
              <w:rPr>
                <w:rStyle w:val="SubtleReference"/>
                <w:rPrChange w:id="150" w:author="Sajjad Abed" w:date="2022-08-26T12:23:00Z">
                  <w:rPr>
                    <w:rStyle w:val="Hyperlink"/>
                  </w:rPr>
                </w:rPrChange>
              </w:rPr>
              <w:fldChar w:fldCharType="begin"/>
            </w:r>
            <w:r w:rsidRPr="002537B3">
              <w:rPr>
                <w:rStyle w:val="SubtleReference"/>
                <w:rPrChange w:id="151" w:author="Sajjad Abed" w:date="2022-08-26T12:23:00Z">
                  <w:rPr>
                    <w:rStyle w:val="Hyperlink"/>
                  </w:rPr>
                </w:rPrChange>
              </w:rPr>
              <w:instrText xml:space="preserve"> </w:instrText>
            </w:r>
            <w:r w:rsidRPr="002537B3">
              <w:rPr>
                <w:rStyle w:val="SubtleReference"/>
                <w:rPrChange w:id="152" w:author="Sajjad Abed" w:date="2022-08-26T12:23:00Z">
                  <w:rPr/>
                </w:rPrChange>
              </w:rPr>
              <w:instrText>HYPERLINK \l "_Toc112409006"</w:instrText>
            </w:r>
            <w:r w:rsidRPr="002537B3">
              <w:rPr>
                <w:rStyle w:val="SubtleReference"/>
                <w:rPrChange w:id="153" w:author="Sajjad Abed" w:date="2022-08-26T12:23:00Z">
                  <w:rPr>
                    <w:rStyle w:val="Hyperlink"/>
                  </w:rPr>
                </w:rPrChange>
              </w:rPr>
              <w:instrText xml:space="preserve"> </w:instrText>
            </w:r>
            <w:r w:rsidRPr="002537B3">
              <w:rPr>
                <w:rStyle w:val="SubtleReference"/>
                <w:rPrChange w:id="154" w:author="Sajjad Abed" w:date="2022-08-26T12:23:00Z">
                  <w:rPr>
                    <w:rStyle w:val="Hyperlink"/>
                  </w:rPr>
                </w:rPrChange>
              </w:rPr>
              <w:fldChar w:fldCharType="separate"/>
            </w:r>
            <w:r w:rsidRPr="002537B3">
              <w:rPr>
                <w:rStyle w:val="SubtleReference"/>
                <w:rtl/>
                <w:rPrChange w:id="155" w:author="Sajjad Abed" w:date="2022-08-26T12:23:00Z">
                  <w:rPr>
                    <w:rStyle w:val="Hyperlink"/>
                    <w:rFonts w:ascii="B Nazanin" w:hAnsi="B Nazanin"/>
                    <w:rtl/>
                  </w:rPr>
                </w:rPrChange>
              </w:rPr>
              <w:t>4.1.</w:t>
            </w:r>
            <w:r w:rsidRPr="002537B3">
              <w:rPr>
                <w:rStyle w:val="SubtleReference"/>
                <w:rPrChange w:id="156" w:author="Sajjad Abed" w:date="2022-08-26T12:23:00Z">
                  <w:rPr>
                    <w:rFonts w:asciiTheme="minorHAnsi" w:eastAsiaTheme="minorEastAsia" w:hAnsiTheme="minorHAnsi" w:cstheme="minorBidi"/>
                    <w:sz w:val="22"/>
                    <w:szCs w:val="22"/>
                    <w:lang w:bidi="ar-SA"/>
                  </w:rPr>
                </w:rPrChange>
              </w:rPr>
              <w:tab/>
            </w:r>
            <w:r w:rsidRPr="002537B3">
              <w:rPr>
                <w:rStyle w:val="SubtleReference"/>
                <w:rFonts w:hint="eastAsia"/>
                <w:rtl/>
                <w:rPrChange w:id="157" w:author="Sajjad Abed" w:date="2022-08-26T12:23:00Z">
                  <w:rPr>
                    <w:rStyle w:val="Hyperlink"/>
                    <w:rFonts w:hint="eastAsia"/>
                    <w:rtl/>
                  </w:rPr>
                </w:rPrChange>
              </w:rPr>
              <w:t>مشخص</w:t>
            </w:r>
            <w:r w:rsidRPr="002537B3">
              <w:rPr>
                <w:rStyle w:val="SubtleReference"/>
                <w:rtl/>
                <w:rPrChange w:id="158" w:author="Sajjad Abed" w:date="2022-08-26T12:23:00Z">
                  <w:rPr>
                    <w:rStyle w:val="Hyperlink"/>
                    <w:rtl/>
                  </w:rPr>
                </w:rPrChange>
              </w:rPr>
              <w:t xml:space="preserve"> </w:t>
            </w:r>
            <w:r w:rsidRPr="002537B3">
              <w:rPr>
                <w:rStyle w:val="SubtleReference"/>
                <w:rFonts w:hint="eastAsia"/>
                <w:rtl/>
                <w:rPrChange w:id="159" w:author="Sajjad Abed" w:date="2022-08-26T12:23:00Z">
                  <w:rPr>
                    <w:rStyle w:val="Hyperlink"/>
                    <w:rFonts w:hint="eastAsia"/>
                    <w:rtl/>
                  </w:rPr>
                </w:rPrChange>
              </w:rPr>
              <w:t>کردن</w:t>
            </w:r>
            <w:r w:rsidRPr="002537B3">
              <w:rPr>
                <w:rStyle w:val="SubtleReference"/>
                <w:rtl/>
                <w:rPrChange w:id="160" w:author="Sajjad Abed" w:date="2022-08-26T12:23:00Z">
                  <w:rPr>
                    <w:rStyle w:val="Hyperlink"/>
                    <w:rtl/>
                  </w:rPr>
                </w:rPrChange>
              </w:rPr>
              <w:t xml:space="preserve"> </w:t>
            </w:r>
            <w:r w:rsidRPr="002537B3">
              <w:rPr>
                <w:rStyle w:val="SubtleReference"/>
                <w:rFonts w:hint="eastAsia"/>
                <w:rtl/>
                <w:rPrChange w:id="161" w:author="Sajjad Abed" w:date="2022-08-26T12:23:00Z">
                  <w:rPr>
                    <w:rStyle w:val="Hyperlink"/>
                    <w:rFonts w:hint="eastAsia"/>
                    <w:rtl/>
                  </w:rPr>
                </w:rPrChange>
              </w:rPr>
              <w:t>نحوه‌</w:t>
            </w:r>
            <w:r w:rsidRPr="002537B3">
              <w:rPr>
                <w:rStyle w:val="SubtleReference"/>
                <w:rFonts w:hint="cs"/>
                <w:rtl/>
                <w:rPrChange w:id="162" w:author="Sajjad Abed" w:date="2022-08-26T12:23:00Z">
                  <w:rPr>
                    <w:rStyle w:val="Hyperlink"/>
                    <w:rFonts w:hint="cs"/>
                    <w:rtl/>
                  </w:rPr>
                </w:rPrChange>
              </w:rPr>
              <w:t>ی</w:t>
            </w:r>
            <w:r w:rsidRPr="002537B3">
              <w:rPr>
                <w:rStyle w:val="SubtleReference"/>
                <w:rtl/>
                <w:rPrChange w:id="163" w:author="Sajjad Abed" w:date="2022-08-26T12:23:00Z">
                  <w:rPr>
                    <w:rStyle w:val="Hyperlink"/>
                    <w:rtl/>
                  </w:rPr>
                </w:rPrChange>
              </w:rPr>
              <w:t xml:space="preserve"> </w:t>
            </w:r>
            <w:r w:rsidRPr="002537B3">
              <w:rPr>
                <w:rStyle w:val="SubtleReference"/>
                <w:rFonts w:hint="eastAsia"/>
                <w:rtl/>
                <w:rPrChange w:id="164" w:author="Sajjad Abed" w:date="2022-08-26T12:23:00Z">
                  <w:rPr>
                    <w:rStyle w:val="Hyperlink"/>
                    <w:rFonts w:hint="eastAsia"/>
                    <w:rtl/>
                  </w:rPr>
                </w:rPrChange>
              </w:rPr>
              <w:t>حل</w:t>
            </w:r>
            <w:r w:rsidRPr="002537B3">
              <w:rPr>
                <w:rStyle w:val="SubtleReference"/>
                <w:rtl/>
                <w:rPrChange w:id="165" w:author="Sajjad Abed" w:date="2022-08-26T12:23:00Z">
                  <w:rPr>
                    <w:rStyle w:val="Hyperlink"/>
                    <w:rtl/>
                  </w:rPr>
                </w:rPrChange>
              </w:rPr>
              <w:t xml:space="preserve"> </w:t>
            </w:r>
            <w:r w:rsidRPr="002537B3">
              <w:rPr>
                <w:rStyle w:val="SubtleReference"/>
                <w:rFonts w:hint="eastAsia"/>
                <w:rtl/>
                <w:rPrChange w:id="166" w:author="Sajjad Abed" w:date="2022-08-26T12:23:00Z">
                  <w:rPr>
                    <w:rStyle w:val="Hyperlink"/>
                    <w:rFonts w:hint="eastAsia"/>
                    <w:rtl/>
                  </w:rPr>
                </w:rPrChange>
              </w:rPr>
              <w:t>مسئله</w:t>
            </w:r>
            <w:r w:rsidRPr="002537B3">
              <w:rPr>
                <w:rStyle w:val="SubtleReference"/>
                <w:webHidden/>
                <w:rPrChange w:id="167" w:author="Sajjad Abed" w:date="2022-08-26T12:23:00Z">
                  <w:rPr>
                    <w:webHidden/>
                  </w:rPr>
                </w:rPrChange>
              </w:rPr>
              <w:tab/>
            </w:r>
            <w:r w:rsidRPr="002537B3">
              <w:rPr>
                <w:rStyle w:val="SubtleReference"/>
                <w:webHidden/>
                <w:rPrChange w:id="168" w:author="Sajjad Abed" w:date="2022-08-26T12:23:00Z">
                  <w:rPr>
                    <w:webHidden/>
                  </w:rPr>
                </w:rPrChange>
              </w:rPr>
              <w:fldChar w:fldCharType="begin"/>
            </w:r>
            <w:r w:rsidRPr="002537B3">
              <w:rPr>
                <w:rStyle w:val="SubtleReference"/>
                <w:webHidden/>
                <w:rPrChange w:id="169" w:author="Sajjad Abed" w:date="2022-08-26T12:23:00Z">
                  <w:rPr>
                    <w:webHidden/>
                  </w:rPr>
                </w:rPrChange>
              </w:rPr>
              <w:instrText xml:space="preserve"> PAGEREF _Toc112409006 \h </w:instrText>
            </w:r>
          </w:ins>
          <w:r w:rsidRPr="002537B3">
            <w:rPr>
              <w:rStyle w:val="SubtleReference"/>
              <w:webHidden/>
              <w:rPrChange w:id="170" w:author="Sajjad Abed" w:date="2022-08-26T12:23:00Z">
                <w:rPr>
                  <w:rStyle w:val="SubtleReference"/>
                  <w:webHidden/>
                </w:rPr>
              </w:rPrChange>
            </w:rPr>
          </w:r>
          <w:r w:rsidRPr="002537B3">
            <w:rPr>
              <w:rStyle w:val="SubtleReference"/>
              <w:webHidden/>
              <w:rPrChange w:id="171" w:author="Sajjad Abed" w:date="2022-08-26T12:23:00Z">
                <w:rPr>
                  <w:webHidden/>
                </w:rPr>
              </w:rPrChange>
            </w:rPr>
            <w:fldChar w:fldCharType="separate"/>
          </w:r>
          <w:r w:rsidR="008E7219">
            <w:rPr>
              <w:rStyle w:val="SubtleReference"/>
              <w:webHidden/>
              <w:rtl/>
              <w:lang w:bidi="ar-SA"/>
            </w:rPr>
            <w:t>19</w:t>
          </w:r>
          <w:ins w:id="172" w:author="Sajjad Abed" w:date="2022-08-26T12:23:00Z">
            <w:r w:rsidRPr="002537B3">
              <w:rPr>
                <w:rStyle w:val="SubtleReference"/>
                <w:webHidden/>
                <w:rPrChange w:id="173" w:author="Sajjad Abed" w:date="2022-08-26T12:23:00Z">
                  <w:rPr>
                    <w:webHidden/>
                  </w:rPr>
                </w:rPrChange>
              </w:rPr>
              <w:fldChar w:fldCharType="end"/>
            </w:r>
            <w:r w:rsidRPr="002537B3">
              <w:rPr>
                <w:rStyle w:val="SubtleReference"/>
                <w:rPrChange w:id="174" w:author="Sajjad Abed" w:date="2022-08-26T12:23:00Z">
                  <w:rPr>
                    <w:rStyle w:val="Hyperlink"/>
                  </w:rPr>
                </w:rPrChange>
              </w:rPr>
              <w:fldChar w:fldCharType="end"/>
            </w:r>
          </w:ins>
        </w:p>
        <w:p w14:paraId="48B0419A" w14:textId="56E7F1A7" w:rsidR="002537B3" w:rsidRPr="002537B3" w:rsidRDefault="002537B3">
          <w:pPr>
            <w:pStyle w:val="TOC2"/>
            <w:rPr>
              <w:ins w:id="175" w:author="Sajjad Abed" w:date="2022-08-26T12:23:00Z"/>
              <w:rStyle w:val="SubtleReference"/>
              <w:rPrChange w:id="176" w:author="Sajjad Abed" w:date="2022-08-26T12:23:00Z">
                <w:rPr>
                  <w:ins w:id="177" w:author="Sajjad Abed" w:date="2022-08-26T12:23:00Z"/>
                  <w:rFonts w:asciiTheme="minorHAnsi" w:eastAsiaTheme="minorEastAsia" w:hAnsiTheme="minorHAnsi" w:cstheme="minorBidi"/>
                  <w:sz w:val="22"/>
                  <w:szCs w:val="22"/>
                  <w:lang w:bidi="ar-SA"/>
                </w:rPr>
              </w:rPrChange>
            </w:rPr>
            <w:pPrChange w:id="178" w:author="Sajjad Abed" w:date="2022-08-26T12:23:00Z">
              <w:pPr>
                <w:pStyle w:val="TOC2"/>
                <w:tabs>
                  <w:tab w:val="left" w:pos="3368"/>
                </w:tabs>
                <w:bidi w:val="0"/>
              </w:pPr>
            </w:pPrChange>
          </w:pPr>
          <w:ins w:id="179" w:author="Sajjad Abed" w:date="2022-08-26T12:23:00Z">
            <w:r w:rsidRPr="002537B3">
              <w:rPr>
                <w:rStyle w:val="SubtleReference"/>
                <w:rPrChange w:id="180" w:author="Sajjad Abed" w:date="2022-08-26T12:23:00Z">
                  <w:rPr>
                    <w:rStyle w:val="Hyperlink"/>
                  </w:rPr>
                </w:rPrChange>
              </w:rPr>
              <w:fldChar w:fldCharType="begin"/>
            </w:r>
            <w:r w:rsidRPr="002537B3">
              <w:rPr>
                <w:rStyle w:val="SubtleReference"/>
                <w:rPrChange w:id="181" w:author="Sajjad Abed" w:date="2022-08-26T12:23:00Z">
                  <w:rPr>
                    <w:rStyle w:val="Hyperlink"/>
                  </w:rPr>
                </w:rPrChange>
              </w:rPr>
              <w:instrText xml:space="preserve"> </w:instrText>
            </w:r>
            <w:r w:rsidRPr="002537B3">
              <w:rPr>
                <w:rStyle w:val="SubtleReference"/>
                <w:rPrChange w:id="182" w:author="Sajjad Abed" w:date="2022-08-26T12:23:00Z">
                  <w:rPr/>
                </w:rPrChange>
              </w:rPr>
              <w:instrText>HYPERLINK \l "_Toc112409007"</w:instrText>
            </w:r>
            <w:r w:rsidRPr="002537B3">
              <w:rPr>
                <w:rStyle w:val="SubtleReference"/>
                <w:rPrChange w:id="183" w:author="Sajjad Abed" w:date="2022-08-26T12:23:00Z">
                  <w:rPr>
                    <w:rStyle w:val="Hyperlink"/>
                  </w:rPr>
                </w:rPrChange>
              </w:rPr>
              <w:instrText xml:space="preserve"> </w:instrText>
            </w:r>
            <w:r w:rsidRPr="002537B3">
              <w:rPr>
                <w:rStyle w:val="SubtleReference"/>
                <w:rPrChange w:id="184" w:author="Sajjad Abed" w:date="2022-08-26T12:23:00Z">
                  <w:rPr>
                    <w:rStyle w:val="Hyperlink"/>
                  </w:rPr>
                </w:rPrChange>
              </w:rPr>
              <w:fldChar w:fldCharType="separate"/>
            </w:r>
            <w:r w:rsidRPr="002537B3">
              <w:rPr>
                <w:rStyle w:val="SubtleReference"/>
                <w:rPrChange w:id="185" w:author="Sajjad Abed" w:date="2022-08-26T12:23:00Z">
                  <w:rPr>
                    <w:rStyle w:val="Hyperlink"/>
                    <w:rFonts w:ascii="B Nazanin" w:hAnsi="B Nazanin"/>
                  </w:rPr>
                </w:rPrChange>
              </w:rPr>
              <w:t>4.2.</w:t>
            </w:r>
            <w:r w:rsidRPr="002537B3">
              <w:rPr>
                <w:rStyle w:val="SubtleReference"/>
                <w:rPrChange w:id="186" w:author="Sajjad Abed" w:date="2022-08-26T12:23:00Z">
                  <w:rPr>
                    <w:rFonts w:asciiTheme="minorHAnsi" w:eastAsiaTheme="minorEastAsia" w:hAnsiTheme="minorHAnsi" w:cstheme="minorBidi"/>
                    <w:sz w:val="22"/>
                    <w:szCs w:val="22"/>
                    <w:lang w:bidi="ar-SA"/>
                  </w:rPr>
                </w:rPrChange>
              </w:rPr>
              <w:tab/>
            </w:r>
            <w:r w:rsidRPr="002537B3">
              <w:rPr>
                <w:rStyle w:val="SubtleReference"/>
                <w:rFonts w:hint="eastAsia"/>
                <w:rtl/>
                <w:rPrChange w:id="187" w:author="Sajjad Abed" w:date="2022-08-26T12:23:00Z">
                  <w:rPr>
                    <w:rStyle w:val="Hyperlink"/>
                    <w:rFonts w:hint="eastAsia"/>
                    <w:rtl/>
                  </w:rPr>
                </w:rPrChange>
              </w:rPr>
              <w:t>ساخت</w:t>
            </w:r>
            <w:r w:rsidRPr="002537B3">
              <w:rPr>
                <w:rStyle w:val="SubtleReference"/>
                <w:rtl/>
                <w:rPrChange w:id="188" w:author="Sajjad Abed" w:date="2022-08-26T12:23:00Z">
                  <w:rPr>
                    <w:rStyle w:val="Hyperlink"/>
                    <w:rtl/>
                  </w:rPr>
                </w:rPrChange>
              </w:rPr>
              <w:t xml:space="preserve"> </w:t>
            </w:r>
            <w:r w:rsidRPr="002537B3">
              <w:rPr>
                <w:rStyle w:val="SubtleReference"/>
                <w:rFonts w:hint="eastAsia"/>
                <w:rtl/>
                <w:rPrChange w:id="189" w:author="Sajjad Abed" w:date="2022-08-26T12:23:00Z">
                  <w:rPr>
                    <w:rStyle w:val="Hyperlink"/>
                    <w:rFonts w:hint="eastAsia"/>
                    <w:rtl/>
                  </w:rPr>
                </w:rPrChange>
              </w:rPr>
              <w:t>و</w:t>
            </w:r>
            <w:r w:rsidRPr="002537B3">
              <w:rPr>
                <w:rStyle w:val="SubtleReference"/>
                <w:rFonts w:hint="cs"/>
                <w:rtl/>
                <w:rPrChange w:id="190" w:author="Sajjad Abed" w:date="2022-08-26T12:23:00Z">
                  <w:rPr>
                    <w:rStyle w:val="Hyperlink"/>
                    <w:rFonts w:hint="cs"/>
                    <w:rtl/>
                  </w:rPr>
                </w:rPrChange>
              </w:rPr>
              <w:t>ی</w:t>
            </w:r>
            <w:r w:rsidRPr="002537B3">
              <w:rPr>
                <w:rStyle w:val="SubtleReference"/>
                <w:rFonts w:hint="eastAsia"/>
                <w:rtl/>
                <w:rPrChange w:id="191" w:author="Sajjad Abed" w:date="2022-08-26T12:23:00Z">
                  <w:rPr>
                    <w:rStyle w:val="Hyperlink"/>
                    <w:rFonts w:hint="eastAsia"/>
                    <w:rtl/>
                  </w:rPr>
                </w:rPrChange>
              </w:rPr>
              <w:t>ژگ</w:t>
            </w:r>
            <w:r w:rsidRPr="002537B3">
              <w:rPr>
                <w:rStyle w:val="SubtleReference"/>
                <w:rFonts w:hint="cs"/>
                <w:rtl/>
                <w:rPrChange w:id="192" w:author="Sajjad Abed" w:date="2022-08-26T12:23:00Z">
                  <w:rPr>
                    <w:rStyle w:val="Hyperlink"/>
                    <w:rFonts w:hint="cs"/>
                    <w:rtl/>
                  </w:rPr>
                </w:rPrChange>
              </w:rPr>
              <w:t>ی‌</w:t>
            </w:r>
            <w:r w:rsidRPr="002537B3">
              <w:rPr>
                <w:rStyle w:val="SubtleReference"/>
                <w:rFonts w:hint="eastAsia"/>
                <w:rtl/>
                <w:rPrChange w:id="193" w:author="Sajjad Abed" w:date="2022-08-26T12:23:00Z">
                  <w:rPr>
                    <w:rStyle w:val="Hyperlink"/>
                    <w:rFonts w:hint="eastAsia"/>
                    <w:rtl/>
                  </w:rPr>
                </w:rPrChange>
              </w:rPr>
              <w:t>ها</w:t>
            </w:r>
            <w:r w:rsidRPr="002537B3">
              <w:rPr>
                <w:rStyle w:val="SubtleReference"/>
                <w:rFonts w:hint="cs"/>
                <w:rtl/>
                <w:rPrChange w:id="194" w:author="Sajjad Abed" w:date="2022-08-26T12:23:00Z">
                  <w:rPr>
                    <w:rStyle w:val="Hyperlink"/>
                    <w:rFonts w:hint="cs"/>
                    <w:rtl/>
                  </w:rPr>
                </w:rPrChange>
              </w:rPr>
              <w:t>ی</w:t>
            </w:r>
            <w:r w:rsidRPr="002537B3">
              <w:rPr>
                <w:rStyle w:val="SubtleReference"/>
                <w:rtl/>
                <w:rPrChange w:id="195" w:author="Sajjad Abed" w:date="2022-08-26T12:23:00Z">
                  <w:rPr>
                    <w:rStyle w:val="Hyperlink"/>
                    <w:rtl/>
                  </w:rPr>
                </w:rPrChange>
              </w:rPr>
              <w:t xml:space="preserve"> </w:t>
            </w:r>
            <w:r w:rsidRPr="002537B3">
              <w:rPr>
                <w:rStyle w:val="SubtleReference"/>
                <w:rFonts w:hint="eastAsia"/>
                <w:rtl/>
                <w:rPrChange w:id="196" w:author="Sajjad Abed" w:date="2022-08-26T12:23:00Z">
                  <w:rPr>
                    <w:rStyle w:val="Hyperlink"/>
                    <w:rFonts w:hint="eastAsia"/>
                    <w:rtl/>
                  </w:rPr>
                </w:rPrChange>
              </w:rPr>
              <w:t>مربوط</w:t>
            </w:r>
            <w:r w:rsidRPr="002537B3">
              <w:rPr>
                <w:rStyle w:val="SubtleReference"/>
                <w:rtl/>
                <w:rPrChange w:id="197" w:author="Sajjad Abed" w:date="2022-08-26T12:23:00Z">
                  <w:rPr>
                    <w:rStyle w:val="Hyperlink"/>
                    <w:rtl/>
                  </w:rPr>
                </w:rPrChange>
              </w:rPr>
              <w:t xml:space="preserve"> </w:t>
            </w:r>
            <w:r w:rsidRPr="002537B3">
              <w:rPr>
                <w:rStyle w:val="SubtleReference"/>
                <w:rFonts w:hint="eastAsia"/>
                <w:rtl/>
                <w:rPrChange w:id="198" w:author="Sajjad Abed" w:date="2022-08-26T12:23:00Z">
                  <w:rPr>
                    <w:rStyle w:val="Hyperlink"/>
                    <w:rFonts w:hint="eastAsia"/>
                    <w:rtl/>
                  </w:rPr>
                </w:rPrChange>
              </w:rPr>
              <w:t>به</w:t>
            </w:r>
            <w:r w:rsidRPr="002537B3">
              <w:rPr>
                <w:rStyle w:val="SubtleReference"/>
                <w:rtl/>
                <w:rPrChange w:id="199" w:author="Sajjad Abed" w:date="2022-08-26T12:23:00Z">
                  <w:rPr>
                    <w:rStyle w:val="Hyperlink"/>
                    <w:rtl/>
                  </w:rPr>
                </w:rPrChange>
              </w:rPr>
              <w:t xml:space="preserve"> </w:t>
            </w:r>
            <w:r w:rsidRPr="002537B3">
              <w:rPr>
                <w:rStyle w:val="SubtleReference"/>
                <w:rFonts w:hint="eastAsia"/>
                <w:rtl/>
                <w:rPrChange w:id="200" w:author="Sajjad Abed" w:date="2022-08-26T12:23:00Z">
                  <w:rPr>
                    <w:rStyle w:val="Hyperlink"/>
                    <w:rFonts w:hint="eastAsia"/>
                    <w:rtl/>
                  </w:rPr>
                </w:rPrChange>
              </w:rPr>
              <w:t>مشتر</w:t>
            </w:r>
            <w:r w:rsidRPr="002537B3">
              <w:rPr>
                <w:rStyle w:val="SubtleReference"/>
                <w:rFonts w:hint="cs"/>
                <w:rtl/>
                <w:rPrChange w:id="201" w:author="Sajjad Abed" w:date="2022-08-26T12:23:00Z">
                  <w:rPr>
                    <w:rStyle w:val="Hyperlink"/>
                    <w:rFonts w:hint="cs"/>
                    <w:rtl/>
                  </w:rPr>
                </w:rPrChange>
              </w:rPr>
              <w:t>ی</w:t>
            </w:r>
            <w:r w:rsidRPr="002537B3">
              <w:rPr>
                <w:rStyle w:val="SubtleReference"/>
                <w:webHidden/>
                <w:rPrChange w:id="202" w:author="Sajjad Abed" w:date="2022-08-26T12:23:00Z">
                  <w:rPr>
                    <w:webHidden/>
                  </w:rPr>
                </w:rPrChange>
              </w:rPr>
              <w:tab/>
            </w:r>
            <w:r w:rsidRPr="002537B3">
              <w:rPr>
                <w:rStyle w:val="SubtleReference"/>
                <w:webHidden/>
                <w:rPrChange w:id="203" w:author="Sajjad Abed" w:date="2022-08-26T12:23:00Z">
                  <w:rPr>
                    <w:webHidden/>
                  </w:rPr>
                </w:rPrChange>
              </w:rPr>
              <w:fldChar w:fldCharType="begin"/>
            </w:r>
            <w:r w:rsidRPr="002537B3">
              <w:rPr>
                <w:rStyle w:val="SubtleReference"/>
                <w:webHidden/>
                <w:rPrChange w:id="204" w:author="Sajjad Abed" w:date="2022-08-26T12:23:00Z">
                  <w:rPr>
                    <w:webHidden/>
                  </w:rPr>
                </w:rPrChange>
              </w:rPr>
              <w:instrText xml:space="preserve"> PAGEREF _Toc112409007 \h </w:instrText>
            </w:r>
          </w:ins>
          <w:r w:rsidRPr="002537B3">
            <w:rPr>
              <w:rStyle w:val="SubtleReference"/>
              <w:webHidden/>
              <w:rPrChange w:id="205" w:author="Sajjad Abed" w:date="2022-08-26T12:23:00Z">
                <w:rPr>
                  <w:rStyle w:val="SubtleReference"/>
                  <w:webHidden/>
                </w:rPr>
              </w:rPrChange>
            </w:rPr>
          </w:r>
          <w:r w:rsidRPr="002537B3">
            <w:rPr>
              <w:rStyle w:val="SubtleReference"/>
              <w:webHidden/>
              <w:rPrChange w:id="206" w:author="Sajjad Abed" w:date="2022-08-26T12:23:00Z">
                <w:rPr>
                  <w:webHidden/>
                </w:rPr>
              </w:rPrChange>
            </w:rPr>
            <w:fldChar w:fldCharType="separate"/>
          </w:r>
          <w:r w:rsidR="008E7219">
            <w:rPr>
              <w:rStyle w:val="SubtleReference"/>
              <w:webHidden/>
              <w:rtl/>
              <w:lang w:bidi="ar-SA"/>
            </w:rPr>
            <w:t>20</w:t>
          </w:r>
          <w:ins w:id="207" w:author="Sajjad Abed" w:date="2022-08-26T12:23:00Z">
            <w:r w:rsidRPr="002537B3">
              <w:rPr>
                <w:rStyle w:val="SubtleReference"/>
                <w:webHidden/>
                <w:rPrChange w:id="208" w:author="Sajjad Abed" w:date="2022-08-26T12:23:00Z">
                  <w:rPr>
                    <w:webHidden/>
                  </w:rPr>
                </w:rPrChange>
              </w:rPr>
              <w:fldChar w:fldCharType="end"/>
            </w:r>
            <w:r w:rsidRPr="002537B3">
              <w:rPr>
                <w:rStyle w:val="SubtleReference"/>
                <w:rPrChange w:id="209" w:author="Sajjad Abed" w:date="2022-08-26T12:23:00Z">
                  <w:rPr>
                    <w:rStyle w:val="Hyperlink"/>
                  </w:rPr>
                </w:rPrChange>
              </w:rPr>
              <w:fldChar w:fldCharType="end"/>
            </w:r>
          </w:ins>
        </w:p>
        <w:p w14:paraId="2CD187A4" w14:textId="301980C6" w:rsidR="002537B3" w:rsidRPr="002537B3" w:rsidRDefault="002537B3" w:rsidP="00C303D9">
          <w:pPr>
            <w:pStyle w:val="TOC2"/>
            <w:rPr>
              <w:ins w:id="210" w:author="Sajjad Abed" w:date="2022-08-26T12:23:00Z"/>
              <w:rStyle w:val="SubtleReference"/>
              <w:rPrChange w:id="211" w:author="Sajjad Abed" w:date="2022-08-26T12:23:00Z">
                <w:rPr>
                  <w:ins w:id="212" w:author="Sajjad Abed" w:date="2022-08-26T12:23:00Z"/>
                  <w:rFonts w:asciiTheme="minorHAnsi" w:eastAsiaTheme="minorEastAsia" w:hAnsiTheme="minorHAnsi" w:cstheme="minorBidi"/>
                  <w:sz w:val="22"/>
                  <w:szCs w:val="22"/>
                  <w:lang w:bidi="ar-SA"/>
                </w:rPr>
              </w:rPrChange>
            </w:rPr>
          </w:pPr>
          <w:ins w:id="213" w:author="Sajjad Abed" w:date="2022-08-26T12:23:00Z">
            <w:r w:rsidRPr="002537B3">
              <w:rPr>
                <w:rStyle w:val="SubtleReference"/>
                <w:rtl/>
                <w:rPrChange w:id="214" w:author="Sajjad Abed" w:date="2022-08-26T12:23:00Z">
                  <w:rPr>
                    <w:rStyle w:val="Hyperlink"/>
                    <w:rtl/>
                  </w:rPr>
                </w:rPrChange>
              </w:rPr>
              <w:t>۴.۳.</w:t>
            </w:r>
            <w:r w:rsidRPr="002537B3">
              <w:rPr>
                <w:rStyle w:val="SubtleReference"/>
                <w:rPrChange w:id="215" w:author="Sajjad Abed" w:date="2022-08-26T12:23:00Z">
                  <w:rPr>
                    <w:rStyle w:val="Hyperlink"/>
                  </w:rPr>
                </w:rPrChange>
              </w:rPr>
              <w:fldChar w:fldCharType="begin"/>
            </w:r>
            <w:r w:rsidRPr="002537B3">
              <w:rPr>
                <w:rStyle w:val="SubtleReference"/>
                <w:rPrChange w:id="216" w:author="Sajjad Abed" w:date="2022-08-26T12:23:00Z">
                  <w:rPr>
                    <w:rStyle w:val="Hyperlink"/>
                  </w:rPr>
                </w:rPrChange>
              </w:rPr>
              <w:instrText xml:space="preserve"> </w:instrText>
            </w:r>
            <w:r w:rsidRPr="002537B3">
              <w:rPr>
                <w:rStyle w:val="SubtleReference"/>
                <w:rPrChange w:id="217" w:author="Sajjad Abed" w:date="2022-08-26T12:23:00Z">
                  <w:rPr/>
                </w:rPrChange>
              </w:rPr>
              <w:instrText>HYPERLINK \l "_Toc112409008"</w:instrText>
            </w:r>
            <w:r w:rsidRPr="002537B3">
              <w:rPr>
                <w:rStyle w:val="SubtleReference"/>
                <w:rPrChange w:id="218" w:author="Sajjad Abed" w:date="2022-08-26T12:23:00Z">
                  <w:rPr>
                    <w:rStyle w:val="Hyperlink"/>
                  </w:rPr>
                </w:rPrChange>
              </w:rPr>
              <w:instrText xml:space="preserve"> </w:instrText>
            </w:r>
            <w:r w:rsidRPr="002537B3">
              <w:rPr>
                <w:rStyle w:val="SubtleReference"/>
                <w:rPrChange w:id="219" w:author="Sajjad Abed" w:date="2022-08-26T12:23:00Z">
                  <w:rPr>
                    <w:rStyle w:val="Hyperlink"/>
                  </w:rPr>
                </w:rPrChange>
              </w:rPr>
              <w:fldChar w:fldCharType="separate"/>
            </w:r>
            <w:r w:rsidRPr="002537B3">
              <w:rPr>
                <w:rStyle w:val="SubtleReference"/>
                <w:rPrChange w:id="220" w:author="Sajjad Abed" w:date="2022-08-26T12:23:00Z">
                  <w:rPr>
                    <w:rFonts w:asciiTheme="minorHAnsi" w:eastAsiaTheme="minorEastAsia" w:hAnsiTheme="minorHAnsi" w:cstheme="minorBidi"/>
                    <w:sz w:val="22"/>
                    <w:szCs w:val="22"/>
                    <w:lang w:bidi="ar-SA"/>
                  </w:rPr>
                </w:rPrChange>
              </w:rPr>
              <w:tab/>
            </w:r>
            <w:r w:rsidRPr="002537B3">
              <w:rPr>
                <w:rStyle w:val="SubtleReference"/>
                <w:rFonts w:hint="eastAsia"/>
                <w:rtl/>
                <w:rPrChange w:id="221" w:author="Sajjad Abed" w:date="2022-08-26T12:23:00Z">
                  <w:rPr>
                    <w:rStyle w:val="Hyperlink"/>
                    <w:rFonts w:hint="eastAsia"/>
                    <w:rtl/>
                  </w:rPr>
                </w:rPrChange>
              </w:rPr>
              <w:t>ساخت</w:t>
            </w:r>
            <w:r w:rsidRPr="002537B3">
              <w:rPr>
                <w:rStyle w:val="SubtleReference"/>
                <w:rtl/>
                <w:rPrChange w:id="222" w:author="Sajjad Abed" w:date="2022-08-26T12:23:00Z">
                  <w:rPr>
                    <w:rStyle w:val="Hyperlink"/>
                    <w:rtl/>
                  </w:rPr>
                </w:rPrChange>
              </w:rPr>
              <w:t xml:space="preserve"> </w:t>
            </w:r>
            <w:r w:rsidRPr="002537B3">
              <w:rPr>
                <w:rStyle w:val="SubtleReference"/>
                <w:rFonts w:hint="eastAsia"/>
                <w:rtl/>
                <w:rPrChange w:id="223" w:author="Sajjad Abed" w:date="2022-08-26T12:23:00Z">
                  <w:rPr>
                    <w:rStyle w:val="Hyperlink"/>
                    <w:rFonts w:hint="eastAsia"/>
                    <w:rtl/>
                  </w:rPr>
                </w:rPrChange>
              </w:rPr>
              <w:t>و</w:t>
            </w:r>
            <w:r w:rsidRPr="002537B3">
              <w:rPr>
                <w:rStyle w:val="SubtleReference"/>
                <w:rFonts w:hint="cs"/>
                <w:rtl/>
                <w:rPrChange w:id="224" w:author="Sajjad Abed" w:date="2022-08-26T12:23:00Z">
                  <w:rPr>
                    <w:rStyle w:val="Hyperlink"/>
                    <w:rFonts w:hint="cs"/>
                    <w:rtl/>
                  </w:rPr>
                </w:rPrChange>
              </w:rPr>
              <w:t>ی</w:t>
            </w:r>
            <w:r w:rsidRPr="002537B3">
              <w:rPr>
                <w:rStyle w:val="SubtleReference"/>
                <w:rFonts w:hint="eastAsia"/>
                <w:rtl/>
                <w:rPrChange w:id="225" w:author="Sajjad Abed" w:date="2022-08-26T12:23:00Z">
                  <w:rPr>
                    <w:rStyle w:val="Hyperlink"/>
                    <w:rFonts w:hint="eastAsia"/>
                    <w:rtl/>
                  </w:rPr>
                </w:rPrChange>
              </w:rPr>
              <w:t>ژگ</w:t>
            </w:r>
            <w:r w:rsidRPr="002537B3">
              <w:rPr>
                <w:rStyle w:val="SubtleReference"/>
                <w:rFonts w:hint="cs"/>
                <w:rtl/>
                <w:rPrChange w:id="226" w:author="Sajjad Abed" w:date="2022-08-26T12:23:00Z">
                  <w:rPr>
                    <w:rStyle w:val="Hyperlink"/>
                    <w:rFonts w:hint="cs"/>
                    <w:rtl/>
                  </w:rPr>
                </w:rPrChange>
              </w:rPr>
              <w:t>ی</w:t>
            </w:r>
            <w:r w:rsidRPr="002537B3">
              <w:rPr>
                <w:rStyle w:val="SubtleReference"/>
                <w:rFonts w:hint="eastAsia"/>
                <w:rPrChange w:id="227" w:author="Sajjad Abed" w:date="2022-08-26T12:23:00Z">
                  <w:rPr>
                    <w:rStyle w:val="Hyperlink"/>
                    <w:rFonts w:hint="eastAsia"/>
                  </w:rPr>
                </w:rPrChange>
              </w:rPr>
              <w:t>‌</w:t>
            </w:r>
            <w:r w:rsidRPr="002537B3">
              <w:rPr>
                <w:rStyle w:val="SubtleReference"/>
                <w:rFonts w:hint="eastAsia"/>
                <w:rtl/>
                <w:rPrChange w:id="228" w:author="Sajjad Abed" w:date="2022-08-26T12:23:00Z">
                  <w:rPr>
                    <w:rStyle w:val="Hyperlink"/>
                    <w:rFonts w:hint="eastAsia"/>
                    <w:rtl/>
                  </w:rPr>
                </w:rPrChange>
              </w:rPr>
              <w:t>ها</w:t>
            </w:r>
            <w:r w:rsidRPr="002537B3">
              <w:rPr>
                <w:rStyle w:val="SubtleReference"/>
                <w:rFonts w:hint="cs"/>
                <w:rtl/>
                <w:rPrChange w:id="229" w:author="Sajjad Abed" w:date="2022-08-26T12:23:00Z">
                  <w:rPr>
                    <w:rStyle w:val="Hyperlink"/>
                    <w:rFonts w:hint="cs"/>
                    <w:rtl/>
                  </w:rPr>
                </w:rPrChange>
              </w:rPr>
              <w:t>ی</w:t>
            </w:r>
            <w:r w:rsidRPr="002537B3">
              <w:rPr>
                <w:rStyle w:val="SubtleReference"/>
                <w:rtl/>
                <w:rPrChange w:id="230" w:author="Sajjad Abed" w:date="2022-08-26T12:23:00Z">
                  <w:rPr>
                    <w:rStyle w:val="Hyperlink"/>
                    <w:rtl/>
                  </w:rPr>
                </w:rPrChange>
              </w:rPr>
              <w:t xml:space="preserve"> </w:t>
            </w:r>
            <w:r w:rsidRPr="002537B3">
              <w:rPr>
                <w:rStyle w:val="SubtleReference"/>
                <w:rFonts w:hint="eastAsia"/>
                <w:rtl/>
                <w:rPrChange w:id="231" w:author="Sajjad Abed" w:date="2022-08-26T12:23:00Z">
                  <w:rPr>
                    <w:rStyle w:val="Hyperlink"/>
                    <w:rFonts w:hint="eastAsia"/>
                    <w:rtl/>
                  </w:rPr>
                </w:rPrChange>
              </w:rPr>
              <w:t>مربوط</w:t>
            </w:r>
            <w:r w:rsidRPr="002537B3">
              <w:rPr>
                <w:rStyle w:val="SubtleReference"/>
                <w:rtl/>
                <w:rPrChange w:id="232" w:author="Sajjad Abed" w:date="2022-08-26T12:23:00Z">
                  <w:rPr>
                    <w:rStyle w:val="Hyperlink"/>
                    <w:rtl/>
                  </w:rPr>
                </w:rPrChange>
              </w:rPr>
              <w:t xml:space="preserve"> </w:t>
            </w:r>
            <w:r w:rsidRPr="002537B3">
              <w:rPr>
                <w:rStyle w:val="SubtleReference"/>
                <w:rFonts w:hint="eastAsia"/>
                <w:rtl/>
                <w:rPrChange w:id="233" w:author="Sajjad Abed" w:date="2022-08-26T12:23:00Z">
                  <w:rPr>
                    <w:rStyle w:val="Hyperlink"/>
                    <w:rFonts w:hint="eastAsia"/>
                    <w:rtl/>
                  </w:rPr>
                </w:rPrChange>
              </w:rPr>
              <w:t>به</w:t>
            </w:r>
            <w:r w:rsidRPr="002537B3">
              <w:rPr>
                <w:rStyle w:val="SubtleReference"/>
                <w:rtl/>
                <w:rPrChange w:id="234" w:author="Sajjad Abed" w:date="2022-08-26T12:23:00Z">
                  <w:rPr>
                    <w:rStyle w:val="Hyperlink"/>
                    <w:rtl/>
                  </w:rPr>
                </w:rPrChange>
              </w:rPr>
              <w:t xml:space="preserve"> </w:t>
            </w:r>
            <w:r w:rsidRPr="002537B3">
              <w:rPr>
                <w:rStyle w:val="SubtleReference"/>
                <w:rFonts w:hint="eastAsia"/>
                <w:rtl/>
                <w:rPrChange w:id="235" w:author="Sajjad Abed" w:date="2022-08-26T12:23:00Z">
                  <w:rPr>
                    <w:rStyle w:val="Hyperlink"/>
                    <w:rFonts w:hint="eastAsia"/>
                    <w:rtl/>
                  </w:rPr>
                </w:rPrChange>
              </w:rPr>
              <w:t>محصول</w:t>
            </w:r>
            <w:r w:rsidRPr="002537B3">
              <w:rPr>
                <w:rStyle w:val="SubtleReference"/>
                <w:webHidden/>
                <w:rPrChange w:id="236" w:author="Sajjad Abed" w:date="2022-08-26T12:23:00Z">
                  <w:rPr>
                    <w:webHidden/>
                  </w:rPr>
                </w:rPrChange>
              </w:rPr>
              <w:tab/>
            </w:r>
            <w:r w:rsidRPr="002537B3">
              <w:rPr>
                <w:rStyle w:val="SubtleReference"/>
                <w:webHidden/>
                <w:rPrChange w:id="237" w:author="Sajjad Abed" w:date="2022-08-26T12:23:00Z">
                  <w:rPr>
                    <w:webHidden/>
                  </w:rPr>
                </w:rPrChange>
              </w:rPr>
              <w:fldChar w:fldCharType="begin"/>
            </w:r>
            <w:r w:rsidRPr="002537B3">
              <w:rPr>
                <w:rStyle w:val="SubtleReference"/>
                <w:webHidden/>
                <w:rPrChange w:id="238" w:author="Sajjad Abed" w:date="2022-08-26T12:23:00Z">
                  <w:rPr>
                    <w:webHidden/>
                  </w:rPr>
                </w:rPrChange>
              </w:rPr>
              <w:instrText xml:space="preserve"> PAGEREF _Toc112409008 \h </w:instrText>
            </w:r>
          </w:ins>
          <w:r w:rsidRPr="002537B3">
            <w:rPr>
              <w:rStyle w:val="SubtleReference"/>
              <w:webHidden/>
              <w:rPrChange w:id="239" w:author="Sajjad Abed" w:date="2022-08-26T12:23:00Z">
                <w:rPr>
                  <w:webHidden/>
                </w:rPr>
              </w:rPrChange>
            </w:rPr>
            <w:fldChar w:fldCharType="separate"/>
          </w:r>
          <w:r w:rsidR="008E7219">
            <w:rPr>
              <w:rStyle w:val="SubtleReference"/>
              <w:rFonts w:ascii="Times New Roman" w:hAnsi="Times New Roman"/>
              <w:b/>
              <w:bCs/>
              <w:webHidden/>
            </w:rPr>
            <w:t>Error! Bookmark not defined.</w:t>
          </w:r>
          <w:ins w:id="240" w:author="Sajjad Abed" w:date="2022-08-26T12:23:00Z">
            <w:r w:rsidRPr="002537B3">
              <w:rPr>
                <w:rStyle w:val="SubtleReference"/>
                <w:webHidden/>
                <w:rPrChange w:id="241" w:author="Sajjad Abed" w:date="2022-08-26T12:23:00Z">
                  <w:rPr>
                    <w:webHidden/>
                  </w:rPr>
                </w:rPrChange>
              </w:rPr>
              <w:fldChar w:fldCharType="end"/>
            </w:r>
            <w:r w:rsidRPr="002537B3">
              <w:rPr>
                <w:rStyle w:val="SubtleReference"/>
                <w:rPrChange w:id="242" w:author="Sajjad Abed" w:date="2022-08-26T12:23:00Z">
                  <w:rPr>
                    <w:rStyle w:val="Hyperlink"/>
                  </w:rPr>
                </w:rPrChange>
              </w:rPr>
              <w:fldChar w:fldCharType="end"/>
            </w:r>
          </w:ins>
        </w:p>
        <w:p w14:paraId="1B3A8A49" w14:textId="60C36988" w:rsidR="002537B3" w:rsidRPr="002537B3" w:rsidRDefault="002537B3">
          <w:pPr>
            <w:pStyle w:val="TOC2"/>
            <w:rPr>
              <w:ins w:id="243" w:author="Sajjad Abed" w:date="2022-08-26T12:23:00Z"/>
              <w:rStyle w:val="SubtleReference"/>
              <w:rPrChange w:id="244" w:author="Sajjad Abed" w:date="2022-08-26T12:23:00Z">
                <w:rPr>
                  <w:ins w:id="245" w:author="Sajjad Abed" w:date="2022-08-26T12:23:00Z"/>
                  <w:rFonts w:asciiTheme="minorHAnsi" w:eastAsiaTheme="minorEastAsia" w:hAnsiTheme="minorHAnsi" w:cstheme="minorBidi"/>
                  <w:sz w:val="22"/>
                  <w:szCs w:val="22"/>
                  <w:lang w:bidi="ar-SA"/>
                </w:rPr>
              </w:rPrChange>
            </w:rPr>
            <w:pPrChange w:id="246" w:author="Sajjad Abed" w:date="2022-08-26T12:23:00Z">
              <w:pPr>
                <w:pStyle w:val="TOC2"/>
                <w:tabs>
                  <w:tab w:val="left" w:pos="3115"/>
                </w:tabs>
                <w:bidi w:val="0"/>
              </w:pPr>
            </w:pPrChange>
          </w:pPr>
          <w:ins w:id="247" w:author="Sajjad Abed" w:date="2022-08-26T12:23:00Z">
            <w:r w:rsidRPr="002537B3">
              <w:rPr>
                <w:rStyle w:val="SubtleReference"/>
                <w:rPrChange w:id="248" w:author="Sajjad Abed" w:date="2022-08-26T12:23:00Z">
                  <w:rPr>
                    <w:rStyle w:val="Hyperlink"/>
                  </w:rPr>
                </w:rPrChange>
              </w:rPr>
              <w:fldChar w:fldCharType="begin"/>
            </w:r>
            <w:r w:rsidRPr="002537B3">
              <w:rPr>
                <w:rStyle w:val="SubtleReference"/>
                <w:rPrChange w:id="249" w:author="Sajjad Abed" w:date="2022-08-26T12:23:00Z">
                  <w:rPr>
                    <w:rStyle w:val="Hyperlink"/>
                  </w:rPr>
                </w:rPrChange>
              </w:rPr>
              <w:instrText xml:space="preserve"> </w:instrText>
            </w:r>
            <w:r w:rsidRPr="002537B3">
              <w:rPr>
                <w:rStyle w:val="SubtleReference"/>
                <w:rPrChange w:id="250" w:author="Sajjad Abed" w:date="2022-08-26T12:23:00Z">
                  <w:rPr/>
                </w:rPrChange>
              </w:rPr>
              <w:instrText>HYPERLINK \l "_Toc112409014"</w:instrText>
            </w:r>
            <w:r w:rsidRPr="002537B3">
              <w:rPr>
                <w:rStyle w:val="SubtleReference"/>
                <w:rPrChange w:id="251" w:author="Sajjad Abed" w:date="2022-08-26T12:23:00Z">
                  <w:rPr>
                    <w:rStyle w:val="Hyperlink"/>
                  </w:rPr>
                </w:rPrChange>
              </w:rPr>
              <w:instrText xml:space="preserve"> </w:instrText>
            </w:r>
            <w:r w:rsidRPr="002537B3">
              <w:rPr>
                <w:rStyle w:val="SubtleReference"/>
                <w:rPrChange w:id="252" w:author="Sajjad Abed" w:date="2022-08-26T12:23:00Z">
                  <w:rPr>
                    <w:rStyle w:val="Hyperlink"/>
                  </w:rPr>
                </w:rPrChange>
              </w:rPr>
              <w:fldChar w:fldCharType="separate"/>
            </w:r>
            <w:r w:rsidRPr="002537B3">
              <w:rPr>
                <w:rStyle w:val="SubtleReference"/>
                <w:rtl/>
                <w:rPrChange w:id="253" w:author="Sajjad Abed" w:date="2022-08-26T12:23:00Z">
                  <w:rPr>
                    <w:rStyle w:val="Hyperlink"/>
                    <w:rFonts w:ascii="B Nazanin" w:hAnsi="B Nazanin"/>
                    <w:rtl/>
                  </w:rPr>
                </w:rPrChange>
              </w:rPr>
              <w:t>4.4.</w:t>
            </w:r>
            <w:r w:rsidRPr="002537B3">
              <w:rPr>
                <w:rStyle w:val="SubtleReference"/>
                <w:rPrChange w:id="254" w:author="Sajjad Abed" w:date="2022-08-26T12:23:00Z">
                  <w:rPr>
                    <w:rFonts w:asciiTheme="minorHAnsi" w:eastAsiaTheme="minorEastAsia" w:hAnsiTheme="minorHAnsi" w:cstheme="minorBidi"/>
                    <w:sz w:val="22"/>
                    <w:szCs w:val="22"/>
                    <w:lang w:bidi="ar-SA"/>
                  </w:rPr>
                </w:rPrChange>
              </w:rPr>
              <w:tab/>
            </w:r>
            <w:r w:rsidRPr="002537B3">
              <w:rPr>
                <w:rStyle w:val="SubtleReference"/>
                <w:rFonts w:hint="eastAsia"/>
                <w:rtl/>
                <w:rPrChange w:id="255" w:author="Sajjad Abed" w:date="2022-08-26T12:23:00Z">
                  <w:rPr>
                    <w:rStyle w:val="Hyperlink"/>
                    <w:rFonts w:hint="eastAsia"/>
                    <w:rtl/>
                  </w:rPr>
                </w:rPrChange>
              </w:rPr>
              <w:t>ساخت</w:t>
            </w:r>
            <w:r w:rsidRPr="002537B3">
              <w:rPr>
                <w:rStyle w:val="SubtleReference"/>
                <w:rtl/>
                <w:rPrChange w:id="256" w:author="Sajjad Abed" w:date="2022-08-26T12:23:00Z">
                  <w:rPr>
                    <w:rStyle w:val="Hyperlink"/>
                    <w:rtl/>
                  </w:rPr>
                </w:rPrChange>
              </w:rPr>
              <w:t xml:space="preserve"> </w:t>
            </w:r>
            <w:r w:rsidRPr="002537B3">
              <w:rPr>
                <w:rStyle w:val="SubtleReference"/>
                <w:rFonts w:hint="eastAsia"/>
                <w:rtl/>
                <w:rPrChange w:id="257" w:author="Sajjad Abed" w:date="2022-08-26T12:23:00Z">
                  <w:rPr>
                    <w:rStyle w:val="Hyperlink"/>
                    <w:rFonts w:hint="eastAsia"/>
                    <w:rtl/>
                  </w:rPr>
                </w:rPrChange>
              </w:rPr>
              <w:t>و</w:t>
            </w:r>
            <w:r w:rsidRPr="002537B3">
              <w:rPr>
                <w:rStyle w:val="SubtleReference"/>
                <w:rFonts w:hint="cs"/>
                <w:rtl/>
                <w:rPrChange w:id="258" w:author="Sajjad Abed" w:date="2022-08-26T12:23:00Z">
                  <w:rPr>
                    <w:rStyle w:val="Hyperlink"/>
                    <w:rFonts w:hint="cs"/>
                    <w:rtl/>
                  </w:rPr>
                </w:rPrChange>
              </w:rPr>
              <w:t>ی</w:t>
            </w:r>
            <w:r w:rsidRPr="002537B3">
              <w:rPr>
                <w:rStyle w:val="SubtleReference"/>
                <w:rFonts w:hint="eastAsia"/>
                <w:rtl/>
                <w:rPrChange w:id="259" w:author="Sajjad Abed" w:date="2022-08-26T12:23:00Z">
                  <w:rPr>
                    <w:rStyle w:val="Hyperlink"/>
                    <w:rFonts w:hint="eastAsia"/>
                    <w:rtl/>
                  </w:rPr>
                </w:rPrChange>
              </w:rPr>
              <w:t>ژگ</w:t>
            </w:r>
            <w:r w:rsidRPr="002537B3">
              <w:rPr>
                <w:rStyle w:val="SubtleReference"/>
                <w:rFonts w:hint="cs"/>
                <w:rtl/>
                <w:rPrChange w:id="260" w:author="Sajjad Abed" w:date="2022-08-26T12:23:00Z">
                  <w:rPr>
                    <w:rStyle w:val="Hyperlink"/>
                    <w:rFonts w:hint="cs"/>
                    <w:rtl/>
                  </w:rPr>
                </w:rPrChange>
              </w:rPr>
              <w:t>ی‌</w:t>
            </w:r>
            <w:r w:rsidRPr="002537B3">
              <w:rPr>
                <w:rStyle w:val="SubtleReference"/>
                <w:rFonts w:hint="eastAsia"/>
                <w:rtl/>
                <w:rPrChange w:id="261" w:author="Sajjad Abed" w:date="2022-08-26T12:23:00Z">
                  <w:rPr>
                    <w:rStyle w:val="Hyperlink"/>
                    <w:rFonts w:hint="eastAsia"/>
                    <w:rtl/>
                  </w:rPr>
                </w:rPrChange>
              </w:rPr>
              <w:t>ها</w:t>
            </w:r>
            <w:r w:rsidRPr="002537B3">
              <w:rPr>
                <w:rStyle w:val="SubtleReference"/>
                <w:rFonts w:hint="cs"/>
                <w:rtl/>
                <w:rPrChange w:id="262" w:author="Sajjad Abed" w:date="2022-08-26T12:23:00Z">
                  <w:rPr>
                    <w:rStyle w:val="Hyperlink"/>
                    <w:rFonts w:hint="cs"/>
                    <w:rtl/>
                  </w:rPr>
                </w:rPrChange>
              </w:rPr>
              <w:t>ی</w:t>
            </w:r>
            <w:r w:rsidRPr="002537B3">
              <w:rPr>
                <w:rStyle w:val="SubtleReference"/>
                <w:rtl/>
                <w:rPrChange w:id="263" w:author="Sajjad Abed" w:date="2022-08-26T12:23:00Z">
                  <w:rPr>
                    <w:rStyle w:val="Hyperlink"/>
                    <w:rtl/>
                  </w:rPr>
                </w:rPrChange>
              </w:rPr>
              <w:t xml:space="preserve"> </w:t>
            </w:r>
            <w:r w:rsidRPr="002537B3">
              <w:rPr>
                <w:rStyle w:val="SubtleReference"/>
                <w:rFonts w:hint="eastAsia"/>
                <w:rtl/>
                <w:rPrChange w:id="264" w:author="Sajjad Abed" w:date="2022-08-26T12:23:00Z">
                  <w:rPr>
                    <w:rStyle w:val="Hyperlink"/>
                    <w:rFonts w:hint="eastAsia"/>
                    <w:rtl/>
                  </w:rPr>
                </w:rPrChange>
              </w:rPr>
              <w:t>مربوط</w:t>
            </w:r>
            <w:r w:rsidRPr="002537B3">
              <w:rPr>
                <w:rStyle w:val="SubtleReference"/>
                <w:rtl/>
                <w:rPrChange w:id="265" w:author="Sajjad Abed" w:date="2022-08-26T12:23:00Z">
                  <w:rPr>
                    <w:rStyle w:val="Hyperlink"/>
                    <w:rtl/>
                  </w:rPr>
                </w:rPrChange>
              </w:rPr>
              <w:t xml:space="preserve"> </w:t>
            </w:r>
            <w:r w:rsidRPr="002537B3">
              <w:rPr>
                <w:rStyle w:val="SubtleReference"/>
                <w:rFonts w:hint="eastAsia"/>
                <w:rtl/>
                <w:rPrChange w:id="266" w:author="Sajjad Abed" w:date="2022-08-26T12:23:00Z">
                  <w:rPr>
                    <w:rStyle w:val="Hyperlink"/>
                    <w:rFonts w:hint="eastAsia"/>
                    <w:rtl/>
                  </w:rPr>
                </w:rPrChange>
              </w:rPr>
              <w:t>به</w:t>
            </w:r>
            <w:r w:rsidRPr="002537B3">
              <w:rPr>
                <w:rStyle w:val="SubtleReference"/>
                <w:rtl/>
                <w:rPrChange w:id="267" w:author="Sajjad Abed" w:date="2022-08-26T12:23:00Z">
                  <w:rPr>
                    <w:rStyle w:val="Hyperlink"/>
                    <w:rtl/>
                  </w:rPr>
                </w:rPrChange>
              </w:rPr>
              <w:t xml:space="preserve"> </w:t>
            </w:r>
            <w:r w:rsidRPr="002537B3">
              <w:rPr>
                <w:rStyle w:val="SubtleReference"/>
                <w:rFonts w:hint="eastAsia"/>
                <w:rtl/>
                <w:rPrChange w:id="268" w:author="Sajjad Abed" w:date="2022-08-26T12:23:00Z">
                  <w:rPr>
                    <w:rStyle w:val="Hyperlink"/>
                    <w:rFonts w:hint="eastAsia"/>
                    <w:rtl/>
                  </w:rPr>
                </w:rPrChange>
              </w:rPr>
              <w:t>کتگور</w:t>
            </w:r>
            <w:r w:rsidRPr="002537B3">
              <w:rPr>
                <w:rStyle w:val="SubtleReference"/>
                <w:rFonts w:hint="cs"/>
                <w:rtl/>
                <w:rPrChange w:id="269" w:author="Sajjad Abed" w:date="2022-08-26T12:23:00Z">
                  <w:rPr>
                    <w:rStyle w:val="Hyperlink"/>
                    <w:rFonts w:hint="cs"/>
                    <w:rtl/>
                  </w:rPr>
                </w:rPrChange>
              </w:rPr>
              <w:t>ی</w:t>
            </w:r>
            <w:r w:rsidRPr="002537B3">
              <w:rPr>
                <w:rStyle w:val="SubtleReference"/>
                <w:webHidden/>
                <w:rPrChange w:id="270" w:author="Sajjad Abed" w:date="2022-08-26T12:23:00Z">
                  <w:rPr>
                    <w:webHidden/>
                  </w:rPr>
                </w:rPrChange>
              </w:rPr>
              <w:tab/>
            </w:r>
            <w:r w:rsidRPr="002537B3">
              <w:rPr>
                <w:rStyle w:val="SubtleReference"/>
                <w:webHidden/>
                <w:rPrChange w:id="271" w:author="Sajjad Abed" w:date="2022-08-26T12:23:00Z">
                  <w:rPr>
                    <w:webHidden/>
                  </w:rPr>
                </w:rPrChange>
              </w:rPr>
              <w:fldChar w:fldCharType="begin"/>
            </w:r>
            <w:r w:rsidRPr="002537B3">
              <w:rPr>
                <w:rStyle w:val="SubtleReference"/>
                <w:webHidden/>
                <w:rPrChange w:id="272" w:author="Sajjad Abed" w:date="2022-08-26T12:23:00Z">
                  <w:rPr>
                    <w:webHidden/>
                  </w:rPr>
                </w:rPrChange>
              </w:rPr>
              <w:instrText xml:space="preserve"> PAGEREF _Toc112409014 \h </w:instrText>
            </w:r>
          </w:ins>
          <w:r w:rsidRPr="002537B3">
            <w:rPr>
              <w:rStyle w:val="SubtleReference"/>
              <w:webHidden/>
              <w:rPrChange w:id="273" w:author="Sajjad Abed" w:date="2022-08-26T12:23:00Z">
                <w:rPr>
                  <w:rStyle w:val="SubtleReference"/>
                  <w:webHidden/>
                </w:rPr>
              </w:rPrChange>
            </w:rPr>
          </w:r>
          <w:r w:rsidRPr="002537B3">
            <w:rPr>
              <w:rStyle w:val="SubtleReference"/>
              <w:webHidden/>
              <w:rPrChange w:id="274" w:author="Sajjad Abed" w:date="2022-08-26T12:23:00Z">
                <w:rPr>
                  <w:webHidden/>
                </w:rPr>
              </w:rPrChange>
            </w:rPr>
            <w:fldChar w:fldCharType="separate"/>
          </w:r>
          <w:r w:rsidR="008E7219">
            <w:rPr>
              <w:rStyle w:val="SubtleReference"/>
              <w:webHidden/>
              <w:rtl/>
              <w:lang w:bidi="ar-SA"/>
            </w:rPr>
            <w:t>21</w:t>
          </w:r>
          <w:ins w:id="275" w:author="Sajjad Abed" w:date="2022-08-26T12:23:00Z">
            <w:r w:rsidRPr="002537B3">
              <w:rPr>
                <w:rStyle w:val="SubtleReference"/>
                <w:webHidden/>
                <w:rPrChange w:id="276" w:author="Sajjad Abed" w:date="2022-08-26T12:23:00Z">
                  <w:rPr>
                    <w:webHidden/>
                  </w:rPr>
                </w:rPrChange>
              </w:rPr>
              <w:fldChar w:fldCharType="end"/>
            </w:r>
            <w:r w:rsidRPr="002537B3">
              <w:rPr>
                <w:rStyle w:val="SubtleReference"/>
                <w:rPrChange w:id="277" w:author="Sajjad Abed" w:date="2022-08-26T12:23:00Z">
                  <w:rPr>
                    <w:rStyle w:val="Hyperlink"/>
                  </w:rPr>
                </w:rPrChange>
              </w:rPr>
              <w:fldChar w:fldCharType="end"/>
            </w:r>
          </w:ins>
        </w:p>
        <w:p w14:paraId="2FD7D116" w14:textId="7A391E6B" w:rsidR="002537B3" w:rsidRPr="002537B3" w:rsidRDefault="002537B3">
          <w:pPr>
            <w:pStyle w:val="TOC2"/>
            <w:rPr>
              <w:ins w:id="278" w:author="Sajjad Abed" w:date="2022-08-26T12:23:00Z"/>
              <w:rStyle w:val="SubtleReference"/>
              <w:rPrChange w:id="279" w:author="Sajjad Abed" w:date="2022-08-26T12:23:00Z">
                <w:rPr>
                  <w:ins w:id="280" w:author="Sajjad Abed" w:date="2022-08-26T12:23:00Z"/>
                  <w:rFonts w:asciiTheme="minorHAnsi" w:eastAsiaTheme="minorEastAsia" w:hAnsiTheme="minorHAnsi" w:cstheme="minorBidi"/>
                  <w:sz w:val="22"/>
                  <w:szCs w:val="22"/>
                  <w:lang w:bidi="ar-SA"/>
                </w:rPr>
              </w:rPrChange>
            </w:rPr>
            <w:pPrChange w:id="281" w:author="Sajjad Abed" w:date="2022-08-26T12:23:00Z">
              <w:pPr>
                <w:pStyle w:val="TOC2"/>
                <w:tabs>
                  <w:tab w:val="left" w:pos="3320"/>
                </w:tabs>
                <w:bidi w:val="0"/>
              </w:pPr>
            </w:pPrChange>
          </w:pPr>
          <w:ins w:id="282" w:author="Sajjad Abed" w:date="2022-08-26T12:23:00Z">
            <w:r w:rsidRPr="002537B3">
              <w:rPr>
                <w:rStyle w:val="SubtleReference"/>
                <w:rPrChange w:id="283" w:author="Sajjad Abed" w:date="2022-08-26T12:23:00Z">
                  <w:rPr>
                    <w:rStyle w:val="Hyperlink"/>
                  </w:rPr>
                </w:rPrChange>
              </w:rPr>
              <w:fldChar w:fldCharType="begin"/>
            </w:r>
            <w:r w:rsidRPr="002537B3">
              <w:rPr>
                <w:rStyle w:val="SubtleReference"/>
                <w:rPrChange w:id="284" w:author="Sajjad Abed" w:date="2022-08-26T12:23:00Z">
                  <w:rPr>
                    <w:rStyle w:val="Hyperlink"/>
                  </w:rPr>
                </w:rPrChange>
              </w:rPr>
              <w:instrText xml:space="preserve"> </w:instrText>
            </w:r>
            <w:r w:rsidRPr="002537B3">
              <w:rPr>
                <w:rStyle w:val="SubtleReference"/>
                <w:rPrChange w:id="285" w:author="Sajjad Abed" w:date="2022-08-26T12:23:00Z">
                  <w:rPr/>
                </w:rPrChange>
              </w:rPr>
              <w:instrText>HYPERLINK \l "_Toc112409015"</w:instrText>
            </w:r>
            <w:r w:rsidRPr="002537B3">
              <w:rPr>
                <w:rStyle w:val="SubtleReference"/>
                <w:rPrChange w:id="286" w:author="Sajjad Abed" w:date="2022-08-26T12:23:00Z">
                  <w:rPr>
                    <w:rStyle w:val="Hyperlink"/>
                  </w:rPr>
                </w:rPrChange>
              </w:rPr>
              <w:instrText xml:space="preserve"> </w:instrText>
            </w:r>
            <w:r w:rsidRPr="002537B3">
              <w:rPr>
                <w:rStyle w:val="SubtleReference"/>
                <w:rPrChange w:id="287" w:author="Sajjad Abed" w:date="2022-08-26T12:23:00Z">
                  <w:rPr>
                    <w:rStyle w:val="Hyperlink"/>
                  </w:rPr>
                </w:rPrChange>
              </w:rPr>
              <w:fldChar w:fldCharType="separate"/>
            </w:r>
            <w:r w:rsidRPr="002537B3">
              <w:rPr>
                <w:rStyle w:val="SubtleReference"/>
                <w:rPrChange w:id="288" w:author="Sajjad Abed" w:date="2022-08-26T12:23:00Z">
                  <w:rPr>
                    <w:rStyle w:val="Hyperlink"/>
                    <w:rFonts w:ascii="B Nazanin" w:hAnsi="B Nazanin"/>
                  </w:rPr>
                </w:rPrChange>
              </w:rPr>
              <w:t>4.5.</w:t>
            </w:r>
            <w:r w:rsidRPr="002537B3">
              <w:rPr>
                <w:rStyle w:val="SubtleReference"/>
                <w:rPrChange w:id="289" w:author="Sajjad Abed" w:date="2022-08-26T12:23:00Z">
                  <w:rPr>
                    <w:rFonts w:asciiTheme="minorHAnsi" w:eastAsiaTheme="minorEastAsia" w:hAnsiTheme="minorHAnsi" w:cstheme="minorBidi"/>
                    <w:sz w:val="22"/>
                    <w:szCs w:val="22"/>
                    <w:lang w:bidi="ar-SA"/>
                  </w:rPr>
                </w:rPrChange>
              </w:rPr>
              <w:tab/>
            </w:r>
            <w:r w:rsidRPr="002537B3">
              <w:rPr>
                <w:rStyle w:val="SubtleReference"/>
                <w:rFonts w:hint="eastAsia"/>
                <w:rtl/>
                <w:rPrChange w:id="290" w:author="Sajjad Abed" w:date="2022-08-26T12:23:00Z">
                  <w:rPr>
                    <w:rStyle w:val="Hyperlink"/>
                    <w:rFonts w:hint="eastAsia"/>
                    <w:rtl/>
                  </w:rPr>
                </w:rPrChange>
              </w:rPr>
              <w:t>ساخت</w:t>
            </w:r>
            <w:r w:rsidRPr="002537B3">
              <w:rPr>
                <w:rStyle w:val="SubtleReference"/>
                <w:rtl/>
                <w:rPrChange w:id="291" w:author="Sajjad Abed" w:date="2022-08-26T12:23:00Z">
                  <w:rPr>
                    <w:rStyle w:val="Hyperlink"/>
                    <w:rtl/>
                  </w:rPr>
                </w:rPrChange>
              </w:rPr>
              <w:t xml:space="preserve"> </w:t>
            </w:r>
            <w:r w:rsidRPr="002537B3">
              <w:rPr>
                <w:rStyle w:val="SubtleReference"/>
                <w:rFonts w:hint="eastAsia"/>
                <w:rtl/>
                <w:rPrChange w:id="292" w:author="Sajjad Abed" w:date="2022-08-26T12:23:00Z">
                  <w:rPr>
                    <w:rStyle w:val="Hyperlink"/>
                    <w:rFonts w:hint="eastAsia"/>
                    <w:rtl/>
                  </w:rPr>
                </w:rPrChange>
              </w:rPr>
              <w:t>و</w:t>
            </w:r>
            <w:r w:rsidRPr="002537B3">
              <w:rPr>
                <w:rStyle w:val="SubtleReference"/>
                <w:rFonts w:hint="cs"/>
                <w:rtl/>
                <w:rPrChange w:id="293" w:author="Sajjad Abed" w:date="2022-08-26T12:23:00Z">
                  <w:rPr>
                    <w:rStyle w:val="Hyperlink"/>
                    <w:rFonts w:hint="cs"/>
                    <w:rtl/>
                  </w:rPr>
                </w:rPrChange>
              </w:rPr>
              <w:t>ی</w:t>
            </w:r>
            <w:r w:rsidRPr="002537B3">
              <w:rPr>
                <w:rStyle w:val="SubtleReference"/>
                <w:rFonts w:hint="eastAsia"/>
                <w:rtl/>
                <w:rPrChange w:id="294" w:author="Sajjad Abed" w:date="2022-08-26T12:23:00Z">
                  <w:rPr>
                    <w:rStyle w:val="Hyperlink"/>
                    <w:rFonts w:hint="eastAsia"/>
                    <w:rtl/>
                  </w:rPr>
                </w:rPrChange>
              </w:rPr>
              <w:t>ژگ</w:t>
            </w:r>
            <w:r w:rsidRPr="002537B3">
              <w:rPr>
                <w:rStyle w:val="SubtleReference"/>
                <w:rFonts w:hint="cs"/>
                <w:rtl/>
                <w:rPrChange w:id="295" w:author="Sajjad Abed" w:date="2022-08-26T12:23:00Z">
                  <w:rPr>
                    <w:rStyle w:val="Hyperlink"/>
                    <w:rFonts w:hint="cs"/>
                    <w:rtl/>
                  </w:rPr>
                </w:rPrChange>
              </w:rPr>
              <w:t>ی‌</w:t>
            </w:r>
            <w:r w:rsidRPr="002537B3">
              <w:rPr>
                <w:rStyle w:val="SubtleReference"/>
                <w:rFonts w:hint="eastAsia"/>
                <w:rtl/>
                <w:rPrChange w:id="296" w:author="Sajjad Abed" w:date="2022-08-26T12:23:00Z">
                  <w:rPr>
                    <w:rStyle w:val="Hyperlink"/>
                    <w:rFonts w:hint="eastAsia"/>
                    <w:rtl/>
                  </w:rPr>
                </w:rPrChange>
              </w:rPr>
              <w:t>ها</w:t>
            </w:r>
            <w:r w:rsidRPr="002537B3">
              <w:rPr>
                <w:rStyle w:val="SubtleReference"/>
                <w:rFonts w:hint="cs"/>
                <w:rtl/>
                <w:rPrChange w:id="297" w:author="Sajjad Abed" w:date="2022-08-26T12:23:00Z">
                  <w:rPr>
                    <w:rStyle w:val="Hyperlink"/>
                    <w:rFonts w:hint="cs"/>
                    <w:rtl/>
                  </w:rPr>
                </w:rPrChange>
              </w:rPr>
              <w:t>ی</w:t>
            </w:r>
            <w:r w:rsidRPr="002537B3">
              <w:rPr>
                <w:rStyle w:val="SubtleReference"/>
                <w:rtl/>
                <w:rPrChange w:id="298" w:author="Sajjad Abed" w:date="2022-08-26T12:23:00Z">
                  <w:rPr>
                    <w:rStyle w:val="Hyperlink"/>
                    <w:rtl/>
                  </w:rPr>
                </w:rPrChange>
              </w:rPr>
              <w:t xml:space="preserve"> </w:t>
            </w:r>
            <w:r w:rsidRPr="002537B3">
              <w:rPr>
                <w:rStyle w:val="SubtleReference"/>
                <w:rFonts w:hint="eastAsia"/>
                <w:rtl/>
                <w:rPrChange w:id="299" w:author="Sajjad Abed" w:date="2022-08-26T12:23:00Z">
                  <w:rPr>
                    <w:rStyle w:val="Hyperlink"/>
                    <w:rFonts w:hint="eastAsia"/>
                    <w:rtl/>
                  </w:rPr>
                </w:rPrChange>
              </w:rPr>
              <w:t>مشتر</w:t>
            </w:r>
            <w:r w:rsidRPr="002537B3">
              <w:rPr>
                <w:rStyle w:val="SubtleReference"/>
                <w:rFonts w:hint="cs"/>
                <w:rtl/>
                <w:rPrChange w:id="300" w:author="Sajjad Abed" w:date="2022-08-26T12:23:00Z">
                  <w:rPr>
                    <w:rStyle w:val="Hyperlink"/>
                    <w:rFonts w:hint="cs"/>
                    <w:rtl/>
                  </w:rPr>
                </w:rPrChange>
              </w:rPr>
              <w:t>ی</w:t>
            </w:r>
            <w:r w:rsidRPr="002537B3">
              <w:rPr>
                <w:rStyle w:val="SubtleReference"/>
                <w:rtl/>
                <w:rPrChange w:id="301" w:author="Sajjad Abed" w:date="2022-08-26T12:23:00Z">
                  <w:rPr>
                    <w:rStyle w:val="Hyperlink"/>
                    <w:rtl/>
                  </w:rPr>
                </w:rPrChange>
              </w:rPr>
              <w:t>-</w:t>
            </w:r>
            <w:r w:rsidRPr="002537B3">
              <w:rPr>
                <w:rStyle w:val="SubtleReference"/>
                <w:rFonts w:hint="eastAsia"/>
                <w:rtl/>
                <w:rPrChange w:id="302" w:author="Sajjad Abed" w:date="2022-08-26T12:23:00Z">
                  <w:rPr>
                    <w:rStyle w:val="Hyperlink"/>
                    <w:rFonts w:hint="eastAsia"/>
                    <w:rtl/>
                  </w:rPr>
                </w:rPrChange>
              </w:rPr>
              <w:t>محصول</w:t>
            </w:r>
            <w:r w:rsidRPr="002537B3">
              <w:rPr>
                <w:rStyle w:val="SubtleReference"/>
                <w:webHidden/>
                <w:rPrChange w:id="303" w:author="Sajjad Abed" w:date="2022-08-26T12:23:00Z">
                  <w:rPr>
                    <w:webHidden/>
                  </w:rPr>
                </w:rPrChange>
              </w:rPr>
              <w:tab/>
            </w:r>
            <w:r w:rsidRPr="002537B3">
              <w:rPr>
                <w:rStyle w:val="SubtleReference"/>
                <w:webHidden/>
                <w:rPrChange w:id="304" w:author="Sajjad Abed" w:date="2022-08-26T12:23:00Z">
                  <w:rPr>
                    <w:webHidden/>
                  </w:rPr>
                </w:rPrChange>
              </w:rPr>
              <w:fldChar w:fldCharType="begin"/>
            </w:r>
            <w:r w:rsidRPr="002537B3">
              <w:rPr>
                <w:rStyle w:val="SubtleReference"/>
                <w:webHidden/>
                <w:rPrChange w:id="305" w:author="Sajjad Abed" w:date="2022-08-26T12:23:00Z">
                  <w:rPr>
                    <w:webHidden/>
                  </w:rPr>
                </w:rPrChange>
              </w:rPr>
              <w:instrText xml:space="preserve"> PAGEREF _Toc112409015 \h </w:instrText>
            </w:r>
          </w:ins>
          <w:r w:rsidRPr="002537B3">
            <w:rPr>
              <w:rStyle w:val="SubtleReference"/>
              <w:webHidden/>
              <w:rPrChange w:id="306" w:author="Sajjad Abed" w:date="2022-08-26T12:23:00Z">
                <w:rPr>
                  <w:rStyle w:val="SubtleReference"/>
                  <w:webHidden/>
                </w:rPr>
              </w:rPrChange>
            </w:rPr>
          </w:r>
          <w:r w:rsidRPr="002537B3">
            <w:rPr>
              <w:rStyle w:val="SubtleReference"/>
              <w:webHidden/>
              <w:rPrChange w:id="307" w:author="Sajjad Abed" w:date="2022-08-26T12:23:00Z">
                <w:rPr>
                  <w:webHidden/>
                </w:rPr>
              </w:rPrChange>
            </w:rPr>
            <w:fldChar w:fldCharType="separate"/>
          </w:r>
          <w:r w:rsidR="008E7219">
            <w:rPr>
              <w:rStyle w:val="SubtleReference"/>
              <w:webHidden/>
              <w:rtl/>
              <w:lang w:bidi="ar-SA"/>
            </w:rPr>
            <w:t>22</w:t>
          </w:r>
          <w:ins w:id="308" w:author="Sajjad Abed" w:date="2022-08-26T12:23:00Z">
            <w:r w:rsidRPr="002537B3">
              <w:rPr>
                <w:rStyle w:val="SubtleReference"/>
                <w:webHidden/>
                <w:rPrChange w:id="309" w:author="Sajjad Abed" w:date="2022-08-26T12:23:00Z">
                  <w:rPr>
                    <w:webHidden/>
                  </w:rPr>
                </w:rPrChange>
              </w:rPr>
              <w:fldChar w:fldCharType="end"/>
            </w:r>
            <w:r w:rsidRPr="002537B3">
              <w:rPr>
                <w:rStyle w:val="SubtleReference"/>
                <w:rPrChange w:id="310" w:author="Sajjad Abed" w:date="2022-08-26T12:23:00Z">
                  <w:rPr>
                    <w:rStyle w:val="Hyperlink"/>
                  </w:rPr>
                </w:rPrChange>
              </w:rPr>
              <w:fldChar w:fldCharType="end"/>
            </w:r>
          </w:ins>
        </w:p>
        <w:p w14:paraId="057D062C" w14:textId="455B5B65" w:rsidR="002537B3" w:rsidRPr="002537B3" w:rsidRDefault="002537B3">
          <w:pPr>
            <w:pStyle w:val="TOC2"/>
            <w:rPr>
              <w:ins w:id="311" w:author="Sajjad Abed" w:date="2022-08-26T12:23:00Z"/>
              <w:rStyle w:val="SubtleReference"/>
              <w:rPrChange w:id="312" w:author="Sajjad Abed" w:date="2022-08-26T12:23:00Z">
                <w:rPr>
                  <w:ins w:id="313" w:author="Sajjad Abed" w:date="2022-08-26T12:23:00Z"/>
                  <w:rFonts w:asciiTheme="minorHAnsi" w:eastAsiaTheme="minorEastAsia" w:hAnsiTheme="minorHAnsi" w:cstheme="minorBidi"/>
                  <w:sz w:val="22"/>
                  <w:szCs w:val="22"/>
                  <w:lang w:bidi="ar-SA"/>
                </w:rPr>
              </w:rPrChange>
            </w:rPr>
            <w:pPrChange w:id="314" w:author="Sajjad Abed" w:date="2022-08-26T12:23:00Z">
              <w:pPr>
                <w:pStyle w:val="TOC2"/>
                <w:tabs>
                  <w:tab w:val="left" w:pos="3327"/>
                </w:tabs>
                <w:bidi w:val="0"/>
              </w:pPr>
            </w:pPrChange>
          </w:pPr>
          <w:ins w:id="315" w:author="Sajjad Abed" w:date="2022-08-26T12:23:00Z">
            <w:r w:rsidRPr="002537B3">
              <w:rPr>
                <w:rStyle w:val="SubtleReference"/>
                <w:rPrChange w:id="316" w:author="Sajjad Abed" w:date="2022-08-26T12:23:00Z">
                  <w:rPr>
                    <w:rStyle w:val="Hyperlink"/>
                  </w:rPr>
                </w:rPrChange>
              </w:rPr>
              <w:fldChar w:fldCharType="begin"/>
            </w:r>
            <w:r w:rsidRPr="002537B3">
              <w:rPr>
                <w:rStyle w:val="SubtleReference"/>
                <w:rPrChange w:id="317" w:author="Sajjad Abed" w:date="2022-08-26T12:23:00Z">
                  <w:rPr>
                    <w:rStyle w:val="Hyperlink"/>
                  </w:rPr>
                </w:rPrChange>
              </w:rPr>
              <w:instrText xml:space="preserve"> </w:instrText>
            </w:r>
            <w:r w:rsidRPr="002537B3">
              <w:rPr>
                <w:rStyle w:val="SubtleReference"/>
                <w:rPrChange w:id="318" w:author="Sajjad Abed" w:date="2022-08-26T12:23:00Z">
                  <w:rPr/>
                </w:rPrChange>
              </w:rPr>
              <w:instrText>HYPERLINK \l "_Toc112409017"</w:instrText>
            </w:r>
            <w:r w:rsidRPr="002537B3">
              <w:rPr>
                <w:rStyle w:val="SubtleReference"/>
                <w:rPrChange w:id="319" w:author="Sajjad Abed" w:date="2022-08-26T12:23:00Z">
                  <w:rPr>
                    <w:rStyle w:val="Hyperlink"/>
                  </w:rPr>
                </w:rPrChange>
              </w:rPr>
              <w:instrText xml:space="preserve"> </w:instrText>
            </w:r>
            <w:r w:rsidRPr="002537B3">
              <w:rPr>
                <w:rStyle w:val="SubtleReference"/>
                <w:rPrChange w:id="320" w:author="Sajjad Abed" w:date="2022-08-26T12:23:00Z">
                  <w:rPr>
                    <w:rStyle w:val="Hyperlink"/>
                  </w:rPr>
                </w:rPrChange>
              </w:rPr>
              <w:fldChar w:fldCharType="separate"/>
            </w:r>
            <w:r w:rsidRPr="002537B3">
              <w:rPr>
                <w:rStyle w:val="SubtleReference"/>
                <w:rPrChange w:id="321" w:author="Sajjad Abed" w:date="2022-08-26T12:23:00Z">
                  <w:rPr>
                    <w:rStyle w:val="Hyperlink"/>
                    <w:rFonts w:ascii="B Nazanin" w:hAnsi="B Nazanin"/>
                  </w:rPr>
                </w:rPrChange>
              </w:rPr>
              <w:t>4.6.</w:t>
            </w:r>
            <w:r w:rsidRPr="002537B3">
              <w:rPr>
                <w:rStyle w:val="SubtleReference"/>
                <w:rPrChange w:id="322" w:author="Sajjad Abed" w:date="2022-08-26T12:23:00Z">
                  <w:rPr>
                    <w:rFonts w:asciiTheme="minorHAnsi" w:eastAsiaTheme="minorEastAsia" w:hAnsiTheme="minorHAnsi" w:cstheme="minorBidi"/>
                    <w:sz w:val="22"/>
                    <w:szCs w:val="22"/>
                    <w:lang w:bidi="ar-SA"/>
                  </w:rPr>
                </w:rPrChange>
              </w:rPr>
              <w:tab/>
            </w:r>
            <w:r w:rsidRPr="002537B3">
              <w:rPr>
                <w:rStyle w:val="SubtleReference"/>
                <w:rFonts w:hint="eastAsia"/>
                <w:rtl/>
                <w:rPrChange w:id="323" w:author="Sajjad Abed" w:date="2022-08-26T12:23:00Z">
                  <w:rPr>
                    <w:rStyle w:val="Hyperlink"/>
                    <w:rFonts w:hint="eastAsia"/>
                    <w:rtl/>
                  </w:rPr>
                </w:rPrChange>
              </w:rPr>
              <w:t>ساخت</w:t>
            </w:r>
            <w:r w:rsidRPr="002537B3">
              <w:rPr>
                <w:rStyle w:val="SubtleReference"/>
                <w:rtl/>
                <w:rPrChange w:id="324" w:author="Sajjad Abed" w:date="2022-08-26T12:23:00Z">
                  <w:rPr>
                    <w:rStyle w:val="Hyperlink"/>
                    <w:rtl/>
                  </w:rPr>
                </w:rPrChange>
              </w:rPr>
              <w:t xml:space="preserve"> </w:t>
            </w:r>
            <w:r w:rsidRPr="002537B3">
              <w:rPr>
                <w:rStyle w:val="SubtleReference"/>
                <w:rFonts w:hint="eastAsia"/>
                <w:rtl/>
                <w:rPrChange w:id="325" w:author="Sajjad Abed" w:date="2022-08-26T12:23:00Z">
                  <w:rPr>
                    <w:rStyle w:val="Hyperlink"/>
                    <w:rFonts w:hint="eastAsia"/>
                    <w:rtl/>
                  </w:rPr>
                </w:rPrChange>
              </w:rPr>
              <w:t>و</w:t>
            </w:r>
            <w:r w:rsidRPr="002537B3">
              <w:rPr>
                <w:rStyle w:val="SubtleReference"/>
                <w:rFonts w:hint="cs"/>
                <w:rtl/>
                <w:rPrChange w:id="326" w:author="Sajjad Abed" w:date="2022-08-26T12:23:00Z">
                  <w:rPr>
                    <w:rStyle w:val="Hyperlink"/>
                    <w:rFonts w:hint="cs"/>
                    <w:rtl/>
                  </w:rPr>
                </w:rPrChange>
              </w:rPr>
              <w:t>ی</w:t>
            </w:r>
            <w:r w:rsidRPr="002537B3">
              <w:rPr>
                <w:rStyle w:val="SubtleReference"/>
                <w:rFonts w:hint="eastAsia"/>
                <w:rtl/>
                <w:rPrChange w:id="327" w:author="Sajjad Abed" w:date="2022-08-26T12:23:00Z">
                  <w:rPr>
                    <w:rStyle w:val="Hyperlink"/>
                    <w:rFonts w:hint="eastAsia"/>
                    <w:rtl/>
                  </w:rPr>
                </w:rPrChange>
              </w:rPr>
              <w:t>ژگ</w:t>
            </w:r>
            <w:r w:rsidRPr="002537B3">
              <w:rPr>
                <w:rStyle w:val="SubtleReference"/>
                <w:rFonts w:hint="cs"/>
                <w:rtl/>
                <w:rPrChange w:id="328" w:author="Sajjad Abed" w:date="2022-08-26T12:23:00Z">
                  <w:rPr>
                    <w:rStyle w:val="Hyperlink"/>
                    <w:rFonts w:hint="cs"/>
                    <w:rtl/>
                  </w:rPr>
                </w:rPrChange>
              </w:rPr>
              <w:t>ی‌</w:t>
            </w:r>
            <w:r w:rsidRPr="002537B3">
              <w:rPr>
                <w:rStyle w:val="SubtleReference"/>
                <w:rFonts w:hint="eastAsia"/>
                <w:rtl/>
                <w:rPrChange w:id="329" w:author="Sajjad Abed" w:date="2022-08-26T12:23:00Z">
                  <w:rPr>
                    <w:rStyle w:val="Hyperlink"/>
                    <w:rFonts w:hint="eastAsia"/>
                    <w:rtl/>
                  </w:rPr>
                </w:rPrChange>
              </w:rPr>
              <w:t>ها</w:t>
            </w:r>
            <w:r w:rsidRPr="002537B3">
              <w:rPr>
                <w:rStyle w:val="SubtleReference"/>
                <w:rFonts w:hint="cs"/>
                <w:rtl/>
                <w:rPrChange w:id="330" w:author="Sajjad Abed" w:date="2022-08-26T12:23:00Z">
                  <w:rPr>
                    <w:rStyle w:val="Hyperlink"/>
                    <w:rFonts w:hint="cs"/>
                    <w:rtl/>
                  </w:rPr>
                </w:rPrChange>
              </w:rPr>
              <w:t>ی</w:t>
            </w:r>
            <w:r w:rsidRPr="002537B3">
              <w:rPr>
                <w:rStyle w:val="SubtleReference"/>
                <w:rtl/>
                <w:rPrChange w:id="331" w:author="Sajjad Abed" w:date="2022-08-26T12:23:00Z">
                  <w:rPr>
                    <w:rStyle w:val="Hyperlink"/>
                    <w:rtl/>
                  </w:rPr>
                </w:rPrChange>
              </w:rPr>
              <w:t xml:space="preserve"> </w:t>
            </w:r>
            <w:r w:rsidRPr="002537B3">
              <w:rPr>
                <w:rStyle w:val="SubtleReference"/>
                <w:rFonts w:hint="eastAsia"/>
                <w:rtl/>
                <w:rPrChange w:id="332" w:author="Sajjad Abed" w:date="2022-08-26T12:23:00Z">
                  <w:rPr>
                    <w:rStyle w:val="Hyperlink"/>
                    <w:rFonts w:hint="eastAsia"/>
                    <w:rtl/>
                  </w:rPr>
                </w:rPrChange>
              </w:rPr>
              <w:t>مشتر</w:t>
            </w:r>
            <w:r w:rsidRPr="002537B3">
              <w:rPr>
                <w:rStyle w:val="SubtleReference"/>
                <w:rFonts w:hint="cs"/>
                <w:rtl/>
                <w:rPrChange w:id="333" w:author="Sajjad Abed" w:date="2022-08-26T12:23:00Z">
                  <w:rPr>
                    <w:rStyle w:val="Hyperlink"/>
                    <w:rFonts w:hint="cs"/>
                    <w:rtl/>
                  </w:rPr>
                </w:rPrChange>
              </w:rPr>
              <w:t>ی</w:t>
            </w:r>
            <w:r w:rsidRPr="002537B3">
              <w:rPr>
                <w:rStyle w:val="SubtleReference"/>
                <w:rtl/>
                <w:rPrChange w:id="334" w:author="Sajjad Abed" w:date="2022-08-26T12:23:00Z">
                  <w:rPr>
                    <w:rStyle w:val="Hyperlink"/>
                    <w:rtl/>
                  </w:rPr>
                </w:rPrChange>
              </w:rPr>
              <w:t>-</w:t>
            </w:r>
            <w:r w:rsidRPr="002537B3">
              <w:rPr>
                <w:rStyle w:val="SubtleReference"/>
                <w:rFonts w:hint="eastAsia"/>
                <w:rtl/>
                <w:rPrChange w:id="335" w:author="Sajjad Abed" w:date="2022-08-26T12:23:00Z">
                  <w:rPr>
                    <w:rStyle w:val="Hyperlink"/>
                    <w:rFonts w:hint="eastAsia"/>
                    <w:rtl/>
                  </w:rPr>
                </w:rPrChange>
              </w:rPr>
              <w:t>کتگور</w:t>
            </w:r>
            <w:r w:rsidRPr="002537B3">
              <w:rPr>
                <w:rStyle w:val="SubtleReference"/>
                <w:rFonts w:hint="cs"/>
                <w:rtl/>
                <w:rPrChange w:id="336" w:author="Sajjad Abed" w:date="2022-08-26T12:23:00Z">
                  <w:rPr>
                    <w:rStyle w:val="Hyperlink"/>
                    <w:rFonts w:hint="cs"/>
                    <w:rtl/>
                  </w:rPr>
                </w:rPrChange>
              </w:rPr>
              <w:t>ی</w:t>
            </w:r>
            <w:r w:rsidRPr="002537B3">
              <w:rPr>
                <w:rStyle w:val="SubtleReference"/>
                <w:webHidden/>
                <w:rPrChange w:id="337" w:author="Sajjad Abed" w:date="2022-08-26T12:23:00Z">
                  <w:rPr>
                    <w:webHidden/>
                  </w:rPr>
                </w:rPrChange>
              </w:rPr>
              <w:tab/>
            </w:r>
            <w:r w:rsidRPr="002537B3">
              <w:rPr>
                <w:rStyle w:val="SubtleReference"/>
                <w:webHidden/>
                <w:rPrChange w:id="338" w:author="Sajjad Abed" w:date="2022-08-26T12:23:00Z">
                  <w:rPr>
                    <w:webHidden/>
                  </w:rPr>
                </w:rPrChange>
              </w:rPr>
              <w:fldChar w:fldCharType="begin"/>
            </w:r>
            <w:r w:rsidRPr="002537B3">
              <w:rPr>
                <w:rStyle w:val="SubtleReference"/>
                <w:webHidden/>
                <w:rPrChange w:id="339" w:author="Sajjad Abed" w:date="2022-08-26T12:23:00Z">
                  <w:rPr>
                    <w:webHidden/>
                  </w:rPr>
                </w:rPrChange>
              </w:rPr>
              <w:instrText xml:space="preserve"> PAGEREF _Toc112409017 \h </w:instrText>
            </w:r>
          </w:ins>
          <w:r w:rsidRPr="002537B3">
            <w:rPr>
              <w:rStyle w:val="SubtleReference"/>
              <w:webHidden/>
              <w:rPrChange w:id="340" w:author="Sajjad Abed" w:date="2022-08-26T12:23:00Z">
                <w:rPr>
                  <w:rStyle w:val="SubtleReference"/>
                  <w:webHidden/>
                </w:rPr>
              </w:rPrChange>
            </w:rPr>
          </w:r>
          <w:r w:rsidRPr="002537B3">
            <w:rPr>
              <w:rStyle w:val="SubtleReference"/>
              <w:webHidden/>
              <w:rPrChange w:id="341" w:author="Sajjad Abed" w:date="2022-08-26T12:23:00Z">
                <w:rPr>
                  <w:webHidden/>
                </w:rPr>
              </w:rPrChange>
            </w:rPr>
            <w:fldChar w:fldCharType="separate"/>
          </w:r>
          <w:r w:rsidR="008E7219">
            <w:rPr>
              <w:rStyle w:val="SubtleReference"/>
              <w:webHidden/>
              <w:rtl/>
              <w:lang w:bidi="ar-SA"/>
            </w:rPr>
            <w:t>22</w:t>
          </w:r>
          <w:ins w:id="342" w:author="Sajjad Abed" w:date="2022-08-26T12:23:00Z">
            <w:r w:rsidRPr="002537B3">
              <w:rPr>
                <w:rStyle w:val="SubtleReference"/>
                <w:webHidden/>
                <w:rPrChange w:id="343" w:author="Sajjad Abed" w:date="2022-08-26T12:23:00Z">
                  <w:rPr>
                    <w:webHidden/>
                  </w:rPr>
                </w:rPrChange>
              </w:rPr>
              <w:fldChar w:fldCharType="end"/>
            </w:r>
            <w:r w:rsidRPr="002537B3">
              <w:rPr>
                <w:rStyle w:val="SubtleReference"/>
                <w:rPrChange w:id="344" w:author="Sajjad Abed" w:date="2022-08-26T12:23:00Z">
                  <w:rPr>
                    <w:rStyle w:val="Hyperlink"/>
                  </w:rPr>
                </w:rPrChange>
              </w:rPr>
              <w:fldChar w:fldCharType="end"/>
            </w:r>
          </w:ins>
        </w:p>
        <w:p w14:paraId="28627CE9" w14:textId="66EAFA18" w:rsidR="002537B3" w:rsidRPr="002537B3" w:rsidRDefault="002537B3">
          <w:pPr>
            <w:pStyle w:val="TOC2"/>
            <w:rPr>
              <w:ins w:id="345" w:author="Sajjad Abed" w:date="2022-08-26T12:23:00Z"/>
              <w:rStyle w:val="SubtleReference"/>
              <w:rPrChange w:id="346" w:author="Sajjad Abed" w:date="2022-08-26T12:23:00Z">
                <w:rPr>
                  <w:ins w:id="347" w:author="Sajjad Abed" w:date="2022-08-26T12:23:00Z"/>
                  <w:rFonts w:asciiTheme="minorHAnsi" w:eastAsiaTheme="minorEastAsia" w:hAnsiTheme="minorHAnsi" w:cstheme="minorBidi"/>
                  <w:sz w:val="22"/>
                  <w:szCs w:val="22"/>
                  <w:lang w:bidi="ar-SA"/>
                </w:rPr>
              </w:rPrChange>
            </w:rPr>
            <w:pPrChange w:id="348" w:author="Sajjad Abed" w:date="2022-08-26T12:23:00Z">
              <w:pPr>
                <w:pStyle w:val="TOC2"/>
                <w:tabs>
                  <w:tab w:val="left" w:pos="3173"/>
                </w:tabs>
                <w:bidi w:val="0"/>
              </w:pPr>
            </w:pPrChange>
          </w:pPr>
          <w:ins w:id="349" w:author="Sajjad Abed" w:date="2022-08-26T12:23:00Z">
            <w:r w:rsidRPr="002537B3">
              <w:rPr>
                <w:rStyle w:val="SubtleReference"/>
                <w:rPrChange w:id="350" w:author="Sajjad Abed" w:date="2022-08-26T12:23:00Z">
                  <w:rPr>
                    <w:rStyle w:val="Hyperlink"/>
                  </w:rPr>
                </w:rPrChange>
              </w:rPr>
              <w:fldChar w:fldCharType="begin"/>
            </w:r>
            <w:r w:rsidRPr="002537B3">
              <w:rPr>
                <w:rStyle w:val="SubtleReference"/>
                <w:rPrChange w:id="351" w:author="Sajjad Abed" w:date="2022-08-26T12:23:00Z">
                  <w:rPr>
                    <w:rStyle w:val="Hyperlink"/>
                  </w:rPr>
                </w:rPrChange>
              </w:rPr>
              <w:instrText xml:space="preserve"> </w:instrText>
            </w:r>
            <w:r w:rsidRPr="002537B3">
              <w:rPr>
                <w:rStyle w:val="SubtleReference"/>
                <w:rPrChange w:id="352" w:author="Sajjad Abed" w:date="2022-08-26T12:23:00Z">
                  <w:rPr/>
                </w:rPrChange>
              </w:rPr>
              <w:instrText>HYPERLINK \l "_Toc112409018"</w:instrText>
            </w:r>
            <w:r w:rsidRPr="002537B3">
              <w:rPr>
                <w:rStyle w:val="SubtleReference"/>
                <w:rPrChange w:id="353" w:author="Sajjad Abed" w:date="2022-08-26T12:23:00Z">
                  <w:rPr>
                    <w:rStyle w:val="Hyperlink"/>
                  </w:rPr>
                </w:rPrChange>
              </w:rPr>
              <w:instrText xml:space="preserve"> </w:instrText>
            </w:r>
            <w:r w:rsidRPr="002537B3">
              <w:rPr>
                <w:rStyle w:val="SubtleReference"/>
                <w:rPrChange w:id="354" w:author="Sajjad Abed" w:date="2022-08-26T12:23:00Z">
                  <w:rPr>
                    <w:rStyle w:val="Hyperlink"/>
                  </w:rPr>
                </w:rPrChange>
              </w:rPr>
              <w:fldChar w:fldCharType="separate"/>
            </w:r>
            <w:r w:rsidRPr="002537B3">
              <w:rPr>
                <w:rStyle w:val="SubtleReference"/>
                <w:rPrChange w:id="355" w:author="Sajjad Abed" w:date="2022-08-26T12:23:00Z">
                  <w:rPr>
                    <w:rStyle w:val="Hyperlink"/>
                    <w:rFonts w:ascii="B Nazanin" w:hAnsi="B Nazanin"/>
                  </w:rPr>
                </w:rPrChange>
              </w:rPr>
              <w:t>4.7.</w:t>
            </w:r>
            <w:r w:rsidRPr="002537B3">
              <w:rPr>
                <w:rStyle w:val="SubtleReference"/>
                <w:rPrChange w:id="356" w:author="Sajjad Abed" w:date="2022-08-26T12:23:00Z">
                  <w:rPr>
                    <w:rFonts w:asciiTheme="minorHAnsi" w:eastAsiaTheme="minorEastAsia" w:hAnsiTheme="minorHAnsi" w:cstheme="minorBidi"/>
                    <w:sz w:val="22"/>
                    <w:szCs w:val="22"/>
                    <w:lang w:bidi="ar-SA"/>
                  </w:rPr>
                </w:rPrChange>
              </w:rPr>
              <w:tab/>
            </w:r>
            <w:r w:rsidRPr="002537B3">
              <w:rPr>
                <w:rStyle w:val="SubtleReference"/>
                <w:rFonts w:hint="eastAsia"/>
                <w:rtl/>
                <w:rPrChange w:id="357" w:author="Sajjad Abed" w:date="2022-08-26T12:23:00Z">
                  <w:rPr>
                    <w:rStyle w:val="Hyperlink"/>
                    <w:rFonts w:hint="eastAsia"/>
                    <w:rtl/>
                  </w:rPr>
                </w:rPrChange>
              </w:rPr>
              <w:t>ساخت</w:t>
            </w:r>
            <w:r w:rsidRPr="002537B3">
              <w:rPr>
                <w:rStyle w:val="SubtleReference"/>
                <w:rtl/>
                <w:rPrChange w:id="358" w:author="Sajjad Abed" w:date="2022-08-26T12:23:00Z">
                  <w:rPr>
                    <w:rStyle w:val="Hyperlink"/>
                    <w:rtl/>
                  </w:rPr>
                </w:rPrChange>
              </w:rPr>
              <w:t xml:space="preserve"> </w:t>
            </w:r>
            <w:r w:rsidRPr="002537B3">
              <w:rPr>
                <w:rStyle w:val="SubtleReference"/>
                <w:rFonts w:hint="eastAsia"/>
                <w:rtl/>
                <w:rPrChange w:id="359" w:author="Sajjad Abed" w:date="2022-08-26T12:23:00Z">
                  <w:rPr>
                    <w:rStyle w:val="Hyperlink"/>
                    <w:rFonts w:hint="eastAsia"/>
                    <w:rtl/>
                  </w:rPr>
                </w:rPrChange>
              </w:rPr>
              <w:t>و</w:t>
            </w:r>
            <w:r w:rsidRPr="002537B3">
              <w:rPr>
                <w:rStyle w:val="SubtleReference"/>
                <w:rFonts w:hint="cs"/>
                <w:rtl/>
                <w:rPrChange w:id="360" w:author="Sajjad Abed" w:date="2022-08-26T12:23:00Z">
                  <w:rPr>
                    <w:rStyle w:val="Hyperlink"/>
                    <w:rFonts w:hint="cs"/>
                    <w:rtl/>
                  </w:rPr>
                </w:rPrChange>
              </w:rPr>
              <w:t>ی</w:t>
            </w:r>
            <w:r w:rsidRPr="002537B3">
              <w:rPr>
                <w:rStyle w:val="SubtleReference"/>
                <w:rFonts w:hint="eastAsia"/>
                <w:rtl/>
                <w:rPrChange w:id="361" w:author="Sajjad Abed" w:date="2022-08-26T12:23:00Z">
                  <w:rPr>
                    <w:rStyle w:val="Hyperlink"/>
                    <w:rFonts w:hint="eastAsia"/>
                    <w:rtl/>
                  </w:rPr>
                </w:rPrChange>
              </w:rPr>
              <w:t>ژگ</w:t>
            </w:r>
            <w:r w:rsidRPr="002537B3">
              <w:rPr>
                <w:rStyle w:val="SubtleReference"/>
                <w:rFonts w:hint="cs"/>
                <w:rtl/>
                <w:rPrChange w:id="362" w:author="Sajjad Abed" w:date="2022-08-26T12:23:00Z">
                  <w:rPr>
                    <w:rStyle w:val="Hyperlink"/>
                    <w:rFonts w:hint="cs"/>
                    <w:rtl/>
                  </w:rPr>
                </w:rPrChange>
              </w:rPr>
              <w:t>ی‌</w:t>
            </w:r>
            <w:r w:rsidRPr="002537B3">
              <w:rPr>
                <w:rStyle w:val="SubtleReference"/>
                <w:rFonts w:hint="eastAsia"/>
                <w:rtl/>
                <w:rPrChange w:id="363" w:author="Sajjad Abed" w:date="2022-08-26T12:23:00Z">
                  <w:rPr>
                    <w:rStyle w:val="Hyperlink"/>
                    <w:rFonts w:hint="eastAsia"/>
                    <w:rtl/>
                  </w:rPr>
                </w:rPrChange>
              </w:rPr>
              <w:t>ها</w:t>
            </w:r>
            <w:r w:rsidRPr="002537B3">
              <w:rPr>
                <w:rStyle w:val="SubtleReference"/>
                <w:rFonts w:hint="cs"/>
                <w:rtl/>
                <w:rPrChange w:id="364" w:author="Sajjad Abed" w:date="2022-08-26T12:23:00Z">
                  <w:rPr>
                    <w:rStyle w:val="Hyperlink"/>
                    <w:rFonts w:hint="cs"/>
                    <w:rtl/>
                  </w:rPr>
                </w:rPrChange>
              </w:rPr>
              <w:t>ی</w:t>
            </w:r>
            <w:r w:rsidRPr="002537B3">
              <w:rPr>
                <w:rStyle w:val="SubtleReference"/>
                <w:rtl/>
                <w:rPrChange w:id="365" w:author="Sajjad Abed" w:date="2022-08-26T12:23:00Z">
                  <w:rPr>
                    <w:rStyle w:val="Hyperlink"/>
                    <w:rtl/>
                  </w:rPr>
                </w:rPrChange>
              </w:rPr>
              <w:t xml:space="preserve"> </w:t>
            </w:r>
            <w:r w:rsidRPr="002537B3">
              <w:rPr>
                <w:rStyle w:val="SubtleReference"/>
                <w:rFonts w:hint="eastAsia"/>
                <w:rtl/>
                <w:rPrChange w:id="366" w:author="Sajjad Abed" w:date="2022-08-26T12:23:00Z">
                  <w:rPr>
                    <w:rStyle w:val="Hyperlink"/>
                    <w:rFonts w:hint="eastAsia"/>
                    <w:rtl/>
                  </w:rPr>
                </w:rPrChange>
              </w:rPr>
              <w:t>مربوط</w:t>
            </w:r>
            <w:r w:rsidRPr="002537B3">
              <w:rPr>
                <w:rStyle w:val="SubtleReference"/>
                <w:rtl/>
                <w:rPrChange w:id="367" w:author="Sajjad Abed" w:date="2022-08-26T12:23:00Z">
                  <w:rPr>
                    <w:rStyle w:val="Hyperlink"/>
                    <w:rtl/>
                  </w:rPr>
                </w:rPrChange>
              </w:rPr>
              <w:t xml:space="preserve"> </w:t>
            </w:r>
            <w:r w:rsidRPr="002537B3">
              <w:rPr>
                <w:rStyle w:val="SubtleReference"/>
                <w:rFonts w:hint="eastAsia"/>
                <w:rtl/>
                <w:rPrChange w:id="368" w:author="Sajjad Abed" w:date="2022-08-26T12:23:00Z">
                  <w:rPr>
                    <w:rStyle w:val="Hyperlink"/>
                    <w:rFonts w:hint="eastAsia"/>
                    <w:rtl/>
                  </w:rPr>
                </w:rPrChange>
              </w:rPr>
              <w:t>به</w:t>
            </w:r>
            <w:r w:rsidRPr="002537B3">
              <w:rPr>
                <w:rStyle w:val="SubtleReference"/>
                <w:rtl/>
                <w:rPrChange w:id="369" w:author="Sajjad Abed" w:date="2022-08-26T12:23:00Z">
                  <w:rPr>
                    <w:rStyle w:val="Hyperlink"/>
                    <w:rtl/>
                  </w:rPr>
                </w:rPrChange>
              </w:rPr>
              <w:t xml:space="preserve"> </w:t>
            </w:r>
            <w:r w:rsidRPr="002537B3">
              <w:rPr>
                <w:rStyle w:val="SubtleReference"/>
                <w:rFonts w:hint="eastAsia"/>
                <w:rtl/>
                <w:rPrChange w:id="370" w:author="Sajjad Abed" w:date="2022-08-26T12:23:00Z">
                  <w:rPr>
                    <w:rStyle w:val="Hyperlink"/>
                    <w:rFonts w:hint="eastAsia"/>
                    <w:rtl/>
                  </w:rPr>
                </w:rPrChange>
              </w:rPr>
              <w:t>زمان</w:t>
            </w:r>
            <w:r w:rsidRPr="002537B3">
              <w:rPr>
                <w:rStyle w:val="SubtleReference"/>
                <w:webHidden/>
                <w:rPrChange w:id="371" w:author="Sajjad Abed" w:date="2022-08-26T12:23:00Z">
                  <w:rPr>
                    <w:webHidden/>
                  </w:rPr>
                </w:rPrChange>
              </w:rPr>
              <w:tab/>
            </w:r>
            <w:r w:rsidRPr="002537B3">
              <w:rPr>
                <w:rStyle w:val="SubtleReference"/>
                <w:webHidden/>
                <w:rPrChange w:id="372" w:author="Sajjad Abed" w:date="2022-08-26T12:23:00Z">
                  <w:rPr>
                    <w:webHidden/>
                  </w:rPr>
                </w:rPrChange>
              </w:rPr>
              <w:fldChar w:fldCharType="begin"/>
            </w:r>
            <w:r w:rsidRPr="002537B3">
              <w:rPr>
                <w:rStyle w:val="SubtleReference"/>
                <w:webHidden/>
                <w:rPrChange w:id="373" w:author="Sajjad Abed" w:date="2022-08-26T12:23:00Z">
                  <w:rPr>
                    <w:webHidden/>
                  </w:rPr>
                </w:rPrChange>
              </w:rPr>
              <w:instrText xml:space="preserve"> PAGEREF _Toc112409018 \h </w:instrText>
            </w:r>
          </w:ins>
          <w:r w:rsidRPr="002537B3">
            <w:rPr>
              <w:rStyle w:val="SubtleReference"/>
              <w:webHidden/>
              <w:rPrChange w:id="374" w:author="Sajjad Abed" w:date="2022-08-26T12:23:00Z">
                <w:rPr>
                  <w:rStyle w:val="SubtleReference"/>
                  <w:webHidden/>
                </w:rPr>
              </w:rPrChange>
            </w:rPr>
          </w:r>
          <w:r w:rsidRPr="002537B3">
            <w:rPr>
              <w:rStyle w:val="SubtleReference"/>
              <w:webHidden/>
              <w:rPrChange w:id="375" w:author="Sajjad Abed" w:date="2022-08-26T12:23:00Z">
                <w:rPr>
                  <w:webHidden/>
                </w:rPr>
              </w:rPrChange>
            </w:rPr>
            <w:fldChar w:fldCharType="separate"/>
          </w:r>
          <w:r w:rsidR="008E7219">
            <w:rPr>
              <w:rStyle w:val="SubtleReference"/>
              <w:webHidden/>
              <w:rtl/>
              <w:lang w:bidi="ar-SA"/>
            </w:rPr>
            <w:t>22</w:t>
          </w:r>
          <w:ins w:id="376" w:author="Sajjad Abed" w:date="2022-08-26T12:23:00Z">
            <w:r w:rsidRPr="002537B3">
              <w:rPr>
                <w:rStyle w:val="SubtleReference"/>
                <w:webHidden/>
                <w:rPrChange w:id="377" w:author="Sajjad Abed" w:date="2022-08-26T12:23:00Z">
                  <w:rPr>
                    <w:webHidden/>
                  </w:rPr>
                </w:rPrChange>
              </w:rPr>
              <w:fldChar w:fldCharType="end"/>
            </w:r>
            <w:r w:rsidRPr="002537B3">
              <w:rPr>
                <w:rStyle w:val="SubtleReference"/>
                <w:rPrChange w:id="378" w:author="Sajjad Abed" w:date="2022-08-26T12:23:00Z">
                  <w:rPr>
                    <w:rStyle w:val="Hyperlink"/>
                  </w:rPr>
                </w:rPrChange>
              </w:rPr>
              <w:fldChar w:fldCharType="end"/>
            </w:r>
          </w:ins>
        </w:p>
        <w:p w14:paraId="655EAF97" w14:textId="253B47DA" w:rsidR="002537B3" w:rsidRPr="002537B3" w:rsidRDefault="002537B3">
          <w:pPr>
            <w:pStyle w:val="TOC2"/>
            <w:rPr>
              <w:ins w:id="379" w:author="Sajjad Abed" w:date="2022-08-26T12:23:00Z"/>
              <w:rStyle w:val="SubtleReference"/>
              <w:rPrChange w:id="380" w:author="Sajjad Abed" w:date="2022-08-26T12:23:00Z">
                <w:rPr>
                  <w:ins w:id="381" w:author="Sajjad Abed" w:date="2022-08-26T12:23:00Z"/>
                  <w:rFonts w:asciiTheme="minorHAnsi" w:eastAsiaTheme="minorEastAsia" w:hAnsiTheme="minorHAnsi" w:cstheme="minorBidi"/>
                  <w:sz w:val="22"/>
                  <w:szCs w:val="22"/>
                  <w:lang w:bidi="ar-SA"/>
                </w:rPr>
              </w:rPrChange>
            </w:rPr>
            <w:pPrChange w:id="382" w:author="Sajjad Abed" w:date="2022-08-26T12:23:00Z">
              <w:pPr>
                <w:pStyle w:val="TOC2"/>
                <w:tabs>
                  <w:tab w:val="left" w:pos="5336"/>
                </w:tabs>
                <w:bidi w:val="0"/>
              </w:pPr>
            </w:pPrChange>
          </w:pPr>
          <w:ins w:id="383" w:author="Sajjad Abed" w:date="2022-08-26T12:23:00Z">
            <w:r w:rsidRPr="002537B3">
              <w:rPr>
                <w:rStyle w:val="SubtleReference"/>
                <w:rPrChange w:id="384" w:author="Sajjad Abed" w:date="2022-08-26T12:23:00Z">
                  <w:rPr>
                    <w:rStyle w:val="Hyperlink"/>
                  </w:rPr>
                </w:rPrChange>
              </w:rPr>
              <w:fldChar w:fldCharType="begin"/>
            </w:r>
            <w:r w:rsidRPr="002537B3">
              <w:rPr>
                <w:rStyle w:val="SubtleReference"/>
                <w:rPrChange w:id="385" w:author="Sajjad Abed" w:date="2022-08-26T12:23:00Z">
                  <w:rPr>
                    <w:rStyle w:val="Hyperlink"/>
                  </w:rPr>
                </w:rPrChange>
              </w:rPr>
              <w:instrText xml:space="preserve"> </w:instrText>
            </w:r>
            <w:r w:rsidRPr="002537B3">
              <w:rPr>
                <w:rStyle w:val="SubtleReference"/>
                <w:rPrChange w:id="386" w:author="Sajjad Abed" w:date="2022-08-26T12:23:00Z">
                  <w:rPr/>
                </w:rPrChange>
              </w:rPr>
              <w:instrText>HYPERLINK \l "_Toc112409020"</w:instrText>
            </w:r>
            <w:r w:rsidRPr="002537B3">
              <w:rPr>
                <w:rStyle w:val="SubtleReference"/>
                <w:rPrChange w:id="387" w:author="Sajjad Abed" w:date="2022-08-26T12:23:00Z">
                  <w:rPr>
                    <w:rStyle w:val="Hyperlink"/>
                  </w:rPr>
                </w:rPrChange>
              </w:rPr>
              <w:instrText xml:space="preserve"> </w:instrText>
            </w:r>
            <w:r w:rsidRPr="002537B3">
              <w:rPr>
                <w:rStyle w:val="SubtleReference"/>
                <w:rPrChange w:id="388" w:author="Sajjad Abed" w:date="2022-08-26T12:23:00Z">
                  <w:rPr>
                    <w:rStyle w:val="Hyperlink"/>
                  </w:rPr>
                </w:rPrChange>
              </w:rPr>
              <w:fldChar w:fldCharType="separate"/>
            </w:r>
            <w:r w:rsidRPr="002537B3">
              <w:rPr>
                <w:rStyle w:val="SubtleReference"/>
                <w:rPrChange w:id="389" w:author="Sajjad Abed" w:date="2022-08-26T12:23:00Z">
                  <w:rPr>
                    <w:rStyle w:val="Hyperlink"/>
                    <w:rFonts w:ascii="B Nazanin" w:hAnsi="B Nazanin"/>
                  </w:rPr>
                </w:rPrChange>
              </w:rPr>
              <w:t>4.8.</w:t>
            </w:r>
            <w:r w:rsidRPr="002537B3">
              <w:rPr>
                <w:rStyle w:val="SubtleReference"/>
                <w:rPrChange w:id="390" w:author="Sajjad Abed" w:date="2022-08-26T12:23:00Z">
                  <w:rPr>
                    <w:rFonts w:asciiTheme="minorHAnsi" w:eastAsiaTheme="minorEastAsia" w:hAnsiTheme="minorHAnsi" w:cstheme="minorBidi"/>
                    <w:sz w:val="22"/>
                    <w:szCs w:val="22"/>
                    <w:lang w:bidi="ar-SA"/>
                  </w:rPr>
                </w:rPrChange>
              </w:rPr>
              <w:tab/>
            </w:r>
            <w:r w:rsidRPr="002537B3">
              <w:rPr>
                <w:rStyle w:val="SubtleReference"/>
                <w:rFonts w:hint="eastAsia"/>
                <w:rtl/>
                <w:rPrChange w:id="391" w:author="Sajjad Abed" w:date="2022-08-26T12:23:00Z">
                  <w:rPr>
                    <w:rStyle w:val="Hyperlink"/>
                    <w:rFonts w:hint="eastAsia"/>
                    <w:rtl/>
                  </w:rPr>
                </w:rPrChange>
              </w:rPr>
              <w:t>جداکردن</w:t>
            </w:r>
            <w:r w:rsidRPr="002537B3">
              <w:rPr>
                <w:rStyle w:val="SubtleReference"/>
                <w:rtl/>
                <w:rPrChange w:id="392" w:author="Sajjad Abed" w:date="2022-08-26T12:23:00Z">
                  <w:rPr>
                    <w:rStyle w:val="Hyperlink"/>
                    <w:rtl/>
                  </w:rPr>
                </w:rPrChange>
              </w:rPr>
              <w:t xml:space="preserve"> </w:t>
            </w:r>
            <w:r w:rsidRPr="002537B3">
              <w:rPr>
                <w:rStyle w:val="SubtleReference"/>
                <w:rFonts w:hint="eastAsia"/>
                <w:rtl/>
                <w:rPrChange w:id="393" w:author="Sajjad Abed" w:date="2022-08-26T12:23:00Z">
                  <w:rPr>
                    <w:rStyle w:val="Hyperlink"/>
                    <w:rFonts w:hint="eastAsia"/>
                    <w:rtl/>
                  </w:rPr>
                </w:rPrChange>
              </w:rPr>
              <w:t>خر</w:t>
            </w:r>
            <w:r w:rsidRPr="002537B3">
              <w:rPr>
                <w:rStyle w:val="SubtleReference"/>
                <w:rFonts w:hint="cs"/>
                <w:rtl/>
                <w:rPrChange w:id="394" w:author="Sajjad Abed" w:date="2022-08-26T12:23:00Z">
                  <w:rPr>
                    <w:rStyle w:val="Hyperlink"/>
                    <w:rFonts w:hint="cs"/>
                    <w:rtl/>
                  </w:rPr>
                </w:rPrChange>
              </w:rPr>
              <w:t>ی</w:t>
            </w:r>
            <w:r w:rsidRPr="002537B3">
              <w:rPr>
                <w:rStyle w:val="SubtleReference"/>
                <w:rFonts w:hint="eastAsia"/>
                <w:rtl/>
                <w:rPrChange w:id="395" w:author="Sajjad Abed" w:date="2022-08-26T12:23:00Z">
                  <w:rPr>
                    <w:rStyle w:val="Hyperlink"/>
                    <w:rFonts w:hint="eastAsia"/>
                    <w:rtl/>
                  </w:rPr>
                </w:rPrChange>
              </w:rPr>
              <w:t>د</w:t>
            </w:r>
            <w:r w:rsidRPr="002537B3">
              <w:rPr>
                <w:rStyle w:val="SubtleReference"/>
                <w:rtl/>
                <w:rPrChange w:id="396" w:author="Sajjad Abed" w:date="2022-08-26T12:23:00Z">
                  <w:rPr>
                    <w:rStyle w:val="Hyperlink"/>
                    <w:rtl/>
                  </w:rPr>
                </w:rPrChange>
              </w:rPr>
              <w:t xml:space="preserve"> </w:t>
            </w:r>
            <w:r w:rsidRPr="002537B3">
              <w:rPr>
                <w:rStyle w:val="SubtleReference"/>
                <w:rFonts w:hint="eastAsia"/>
                <w:rtl/>
                <w:rPrChange w:id="397" w:author="Sajjad Abed" w:date="2022-08-26T12:23:00Z">
                  <w:rPr>
                    <w:rStyle w:val="Hyperlink"/>
                    <w:rFonts w:hint="eastAsia"/>
                    <w:rtl/>
                  </w:rPr>
                </w:rPrChange>
              </w:rPr>
              <w:t>آخر</w:t>
            </w:r>
            <w:r w:rsidRPr="002537B3">
              <w:rPr>
                <w:rStyle w:val="SubtleReference"/>
                <w:rtl/>
                <w:rPrChange w:id="398" w:author="Sajjad Abed" w:date="2022-08-26T12:23:00Z">
                  <w:rPr>
                    <w:rStyle w:val="Hyperlink"/>
                    <w:rtl/>
                  </w:rPr>
                </w:rPrChange>
              </w:rPr>
              <w:t xml:space="preserve"> </w:t>
            </w:r>
            <w:r w:rsidRPr="002537B3">
              <w:rPr>
                <w:rStyle w:val="SubtleReference"/>
                <w:rFonts w:hint="eastAsia"/>
                <w:rtl/>
                <w:rPrChange w:id="399" w:author="Sajjad Abed" w:date="2022-08-26T12:23:00Z">
                  <w:rPr>
                    <w:rStyle w:val="Hyperlink"/>
                    <w:rFonts w:hint="eastAsia"/>
                    <w:rtl/>
                  </w:rPr>
                </w:rPrChange>
              </w:rPr>
              <w:t>هر</w:t>
            </w:r>
            <w:r w:rsidRPr="002537B3">
              <w:rPr>
                <w:rStyle w:val="SubtleReference"/>
                <w:rtl/>
                <w:rPrChange w:id="400" w:author="Sajjad Abed" w:date="2022-08-26T12:23:00Z">
                  <w:rPr>
                    <w:rStyle w:val="Hyperlink"/>
                    <w:rtl/>
                  </w:rPr>
                </w:rPrChange>
              </w:rPr>
              <w:t xml:space="preserve"> </w:t>
            </w:r>
            <w:r w:rsidRPr="002537B3">
              <w:rPr>
                <w:rStyle w:val="SubtleReference"/>
                <w:rFonts w:hint="eastAsia"/>
                <w:rtl/>
                <w:rPrChange w:id="401" w:author="Sajjad Abed" w:date="2022-08-26T12:23:00Z">
                  <w:rPr>
                    <w:rStyle w:val="Hyperlink"/>
                    <w:rFonts w:hint="eastAsia"/>
                    <w:rtl/>
                  </w:rPr>
                </w:rPrChange>
              </w:rPr>
              <w:t>مشتر</w:t>
            </w:r>
            <w:r w:rsidRPr="002537B3">
              <w:rPr>
                <w:rStyle w:val="SubtleReference"/>
                <w:rFonts w:hint="cs"/>
                <w:rtl/>
                <w:rPrChange w:id="402" w:author="Sajjad Abed" w:date="2022-08-26T12:23:00Z">
                  <w:rPr>
                    <w:rStyle w:val="Hyperlink"/>
                    <w:rFonts w:hint="cs"/>
                    <w:rtl/>
                  </w:rPr>
                </w:rPrChange>
              </w:rPr>
              <w:t>ی</w:t>
            </w:r>
            <w:r w:rsidRPr="002537B3">
              <w:rPr>
                <w:rStyle w:val="SubtleReference"/>
                <w:rtl/>
                <w:rPrChange w:id="403" w:author="Sajjad Abed" w:date="2022-08-26T12:23:00Z">
                  <w:rPr>
                    <w:rStyle w:val="Hyperlink"/>
                    <w:rtl/>
                  </w:rPr>
                </w:rPrChange>
              </w:rPr>
              <w:t xml:space="preserve"> </w:t>
            </w:r>
            <w:r w:rsidRPr="002537B3">
              <w:rPr>
                <w:rStyle w:val="SubtleReference"/>
                <w:rFonts w:hint="eastAsia"/>
                <w:rtl/>
                <w:rPrChange w:id="404" w:author="Sajjad Abed" w:date="2022-08-26T12:23:00Z">
                  <w:rPr>
                    <w:rStyle w:val="Hyperlink"/>
                    <w:rFonts w:hint="eastAsia"/>
                    <w:rtl/>
                  </w:rPr>
                </w:rPrChange>
              </w:rPr>
              <w:t>از</w:t>
            </w:r>
            <w:r w:rsidRPr="002537B3">
              <w:rPr>
                <w:rStyle w:val="SubtleReference"/>
                <w:rtl/>
                <w:rPrChange w:id="405" w:author="Sajjad Abed" w:date="2022-08-26T12:23:00Z">
                  <w:rPr>
                    <w:rStyle w:val="Hyperlink"/>
                    <w:rtl/>
                  </w:rPr>
                </w:rPrChange>
              </w:rPr>
              <w:t xml:space="preserve"> </w:t>
            </w:r>
            <w:r w:rsidRPr="002537B3">
              <w:rPr>
                <w:rStyle w:val="SubtleReference"/>
                <w:rFonts w:hint="eastAsia"/>
                <w:rtl/>
                <w:rPrChange w:id="406" w:author="Sajjad Abed" w:date="2022-08-26T12:23:00Z">
                  <w:rPr>
                    <w:rStyle w:val="Hyperlink"/>
                    <w:rFonts w:hint="eastAsia"/>
                    <w:rtl/>
                  </w:rPr>
                </w:rPrChange>
              </w:rPr>
              <w:t>باق</w:t>
            </w:r>
            <w:r w:rsidRPr="002537B3">
              <w:rPr>
                <w:rStyle w:val="SubtleReference"/>
                <w:rFonts w:hint="cs"/>
                <w:rtl/>
                <w:rPrChange w:id="407" w:author="Sajjad Abed" w:date="2022-08-26T12:23:00Z">
                  <w:rPr>
                    <w:rStyle w:val="Hyperlink"/>
                    <w:rFonts w:hint="cs"/>
                    <w:rtl/>
                  </w:rPr>
                </w:rPrChange>
              </w:rPr>
              <w:t>ی</w:t>
            </w:r>
            <w:r w:rsidRPr="002537B3">
              <w:rPr>
                <w:rStyle w:val="SubtleReference"/>
                <w:rtl/>
                <w:rPrChange w:id="408" w:author="Sajjad Abed" w:date="2022-08-26T12:23:00Z">
                  <w:rPr>
                    <w:rStyle w:val="Hyperlink"/>
                    <w:rtl/>
                  </w:rPr>
                </w:rPrChange>
              </w:rPr>
              <w:t xml:space="preserve"> </w:t>
            </w:r>
            <w:r w:rsidRPr="002537B3">
              <w:rPr>
                <w:rStyle w:val="SubtleReference"/>
                <w:rFonts w:hint="eastAsia"/>
                <w:rtl/>
                <w:rPrChange w:id="409" w:author="Sajjad Abed" w:date="2022-08-26T12:23:00Z">
                  <w:rPr>
                    <w:rStyle w:val="Hyperlink"/>
                    <w:rFonts w:hint="eastAsia"/>
                    <w:rtl/>
                  </w:rPr>
                </w:rPrChange>
              </w:rPr>
              <w:t>داده‌ها</w:t>
            </w:r>
            <w:r w:rsidRPr="002537B3">
              <w:rPr>
                <w:rStyle w:val="SubtleReference"/>
                <w:rtl/>
                <w:rPrChange w:id="410" w:author="Sajjad Abed" w:date="2022-08-26T12:23:00Z">
                  <w:rPr>
                    <w:rStyle w:val="Hyperlink"/>
                    <w:rtl/>
                  </w:rPr>
                </w:rPrChange>
              </w:rPr>
              <w:t xml:space="preserve"> </w:t>
            </w:r>
            <w:r w:rsidRPr="002537B3">
              <w:rPr>
                <w:rStyle w:val="SubtleReference"/>
                <w:rFonts w:hint="eastAsia"/>
                <w:rtl/>
                <w:rPrChange w:id="411" w:author="Sajjad Abed" w:date="2022-08-26T12:23:00Z">
                  <w:rPr>
                    <w:rStyle w:val="Hyperlink"/>
                    <w:rFonts w:hint="eastAsia"/>
                    <w:rtl/>
                  </w:rPr>
                </w:rPrChange>
              </w:rPr>
              <w:t>حها</w:t>
            </w:r>
            <w:r w:rsidRPr="002537B3">
              <w:rPr>
                <w:rStyle w:val="SubtleReference"/>
                <w:rtl/>
                <w:rPrChange w:id="412" w:author="Sajjad Abed" w:date="2022-08-26T12:23:00Z">
                  <w:rPr>
                    <w:rStyle w:val="Hyperlink"/>
                    <w:rtl/>
                  </w:rPr>
                </w:rPrChange>
              </w:rPr>
              <w:t xml:space="preserve"> </w:t>
            </w:r>
            <w:r w:rsidRPr="002537B3">
              <w:rPr>
                <w:rStyle w:val="SubtleReference"/>
                <w:rFonts w:hint="eastAsia"/>
                <w:rtl/>
                <w:rPrChange w:id="413" w:author="Sajjad Abed" w:date="2022-08-26T12:23:00Z">
                  <w:rPr>
                    <w:rStyle w:val="Hyperlink"/>
                    <w:rFonts w:hint="eastAsia"/>
                    <w:rtl/>
                  </w:rPr>
                </w:rPrChange>
              </w:rPr>
              <w:t>تست</w:t>
            </w:r>
            <w:r w:rsidRPr="002537B3">
              <w:rPr>
                <w:rStyle w:val="SubtleReference"/>
                <w:rtl/>
                <w:rPrChange w:id="414" w:author="Sajjad Abed" w:date="2022-08-26T12:23:00Z">
                  <w:rPr>
                    <w:rStyle w:val="Hyperlink"/>
                    <w:rtl/>
                  </w:rPr>
                </w:rPrChange>
              </w:rPr>
              <w:t xml:space="preserve"> </w:t>
            </w:r>
            <w:r w:rsidRPr="002537B3">
              <w:rPr>
                <w:rStyle w:val="SubtleReference"/>
                <w:rFonts w:hint="eastAsia"/>
                <w:rtl/>
                <w:rPrChange w:id="415" w:author="Sajjad Abed" w:date="2022-08-26T12:23:00Z">
                  <w:rPr>
                    <w:rStyle w:val="Hyperlink"/>
                    <w:rFonts w:hint="eastAsia"/>
                    <w:rtl/>
                  </w:rPr>
                </w:rPrChange>
              </w:rPr>
              <w:t>داده‌ها</w:t>
            </w:r>
            <w:r w:rsidRPr="002537B3">
              <w:rPr>
                <w:rStyle w:val="SubtleReference"/>
                <w:webHidden/>
                <w:rPrChange w:id="416" w:author="Sajjad Abed" w:date="2022-08-26T12:23:00Z">
                  <w:rPr>
                    <w:webHidden/>
                  </w:rPr>
                </w:rPrChange>
              </w:rPr>
              <w:tab/>
            </w:r>
            <w:r w:rsidRPr="002537B3">
              <w:rPr>
                <w:rStyle w:val="SubtleReference"/>
                <w:webHidden/>
                <w:rPrChange w:id="417" w:author="Sajjad Abed" w:date="2022-08-26T12:23:00Z">
                  <w:rPr>
                    <w:webHidden/>
                  </w:rPr>
                </w:rPrChange>
              </w:rPr>
              <w:fldChar w:fldCharType="begin"/>
            </w:r>
            <w:r w:rsidRPr="002537B3">
              <w:rPr>
                <w:rStyle w:val="SubtleReference"/>
                <w:webHidden/>
                <w:rPrChange w:id="418" w:author="Sajjad Abed" w:date="2022-08-26T12:23:00Z">
                  <w:rPr>
                    <w:webHidden/>
                  </w:rPr>
                </w:rPrChange>
              </w:rPr>
              <w:instrText xml:space="preserve"> PAGEREF _Toc112409020 \h </w:instrText>
            </w:r>
          </w:ins>
          <w:r w:rsidRPr="002537B3">
            <w:rPr>
              <w:rStyle w:val="SubtleReference"/>
              <w:webHidden/>
              <w:rPrChange w:id="419" w:author="Sajjad Abed" w:date="2022-08-26T12:23:00Z">
                <w:rPr>
                  <w:webHidden/>
                </w:rPr>
              </w:rPrChange>
            </w:rPr>
            <w:fldChar w:fldCharType="separate"/>
          </w:r>
          <w:r w:rsidR="008E7219">
            <w:rPr>
              <w:rStyle w:val="SubtleReference"/>
              <w:rFonts w:ascii="Times New Roman" w:hAnsi="Times New Roman"/>
              <w:b/>
              <w:bCs/>
              <w:webHidden/>
            </w:rPr>
            <w:t>Error! Bookmark not defined.</w:t>
          </w:r>
          <w:ins w:id="420" w:author="Sajjad Abed" w:date="2022-08-26T12:23:00Z">
            <w:r w:rsidRPr="002537B3">
              <w:rPr>
                <w:rStyle w:val="SubtleReference"/>
                <w:webHidden/>
                <w:rPrChange w:id="421" w:author="Sajjad Abed" w:date="2022-08-26T12:23:00Z">
                  <w:rPr>
                    <w:webHidden/>
                  </w:rPr>
                </w:rPrChange>
              </w:rPr>
              <w:fldChar w:fldCharType="end"/>
            </w:r>
            <w:r w:rsidRPr="002537B3">
              <w:rPr>
                <w:rStyle w:val="SubtleReference"/>
                <w:rPrChange w:id="422" w:author="Sajjad Abed" w:date="2022-08-26T12:23:00Z">
                  <w:rPr>
                    <w:rStyle w:val="Hyperlink"/>
                  </w:rPr>
                </w:rPrChange>
              </w:rPr>
              <w:fldChar w:fldCharType="end"/>
            </w:r>
          </w:ins>
        </w:p>
        <w:p w14:paraId="7C830F7D" w14:textId="33F21EF4" w:rsidR="002537B3" w:rsidRPr="002537B3" w:rsidRDefault="002537B3">
          <w:pPr>
            <w:pStyle w:val="TOC1"/>
            <w:rPr>
              <w:ins w:id="423" w:author="Sajjad Abed" w:date="2022-08-26T12:23:00Z"/>
              <w:rStyle w:val="SubtleReference"/>
              <w:rPrChange w:id="424" w:author="Sajjad Abed" w:date="2022-08-26T12:23:00Z">
                <w:rPr>
                  <w:ins w:id="425" w:author="Sajjad Abed" w:date="2022-08-26T12:23:00Z"/>
                  <w:rFonts w:asciiTheme="minorHAnsi" w:eastAsiaTheme="minorEastAsia" w:hAnsiTheme="minorHAnsi" w:cstheme="minorBidi"/>
                  <w:noProof/>
                  <w:sz w:val="22"/>
                  <w:szCs w:val="22"/>
                  <w:lang w:bidi="ar-SA"/>
                </w:rPr>
              </w:rPrChange>
            </w:rPr>
            <w:pPrChange w:id="426" w:author="Sajjad Abed" w:date="2022-08-26T12:23:00Z">
              <w:pPr>
                <w:pStyle w:val="TOC1"/>
                <w:tabs>
                  <w:tab w:val="left" w:pos="2191"/>
                </w:tabs>
                <w:bidi w:val="0"/>
              </w:pPr>
            </w:pPrChange>
          </w:pPr>
          <w:ins w:id="427" w:author="Sajjad Abed" w:date="2022-08-26T12:23:00Z">
            <w:r w:rsidRPr="002537B3">
              <w:rPr>
                <w:rStyle w:val="SubtleReference"/>
                <w:rPrChange w:id="428" w:author="Sajjad Abed" w:date="2022-08-26T12:23:00Z">
                  <w:rPr>
                    <w:rStyle w:val="Hyperlink"/>
                    <w:noProof/>
                  </w:rPr>
                </w:rPrChange>
              </w:rPr>
              <w:fldChar w:fldCharType="begin"/>
            </w:r>
            <w:r w:rsidRPr="002537B3">
              <w:rPr>
                <w:rStyle w:val="SubtleReference"/>
                <w:rPrChange w:id="429" w:author="Sajjad Abed" w:date="2022-08-26T12:23:00Z">
                  <w:rPr>
                    <w:rStyle w:val="Hyperlink"/>
                    <w:noProof/>
                  </w:rPr>
                </w:rPrChange>
              </w:rPr>
              <w:instrText xml:space="preserve"> </w:instrText>
            </w:r>
            <w:r w:rsidRPr="002537B3">
              <w:rPr>
                <w:rStyle w:val="SubtleReference"/>
                <w:rPrChange w:id="430" w:author="Sajjad Abed" w:date="2022-08-26T12:23:00Z">
                  <w:rPr>
                    <w:noProof/>
                  </w:rPr>
                </w:rPrChange>
              </w:rPr>
              <w:instrText>HYPERLINK \l "_Toc112409021"</w:instrText>
            </w:r>
            <w:r w:rsidRPr="002537B3">
              <w:rPr>
                <w:rStyle w:val="SubtleReference"/>
                <w:rPrChange w:id="431" w:author="Sajjad Abed" w:date="2022-08-26T12:23:00Z">
                  <w:rPr>
                    <w:rStyle w:val="Hyperlink"/>
                    <w:noProof/>
                  </w:rPr>
                </w:rPrChange>
              </w:rPr>
              <w:instrText xml:space="preserve"> </w:instrText>
            </w:r>
            <w:r w:rsidRPr="002537B3">
              <w:rPr>
                <w:rStyle w:val="SubtleReference"/>
                <w:rPrChange w:id="432" w:author="Sajjad Abed" w:date="2022-08-26T12:23:00Z">
                  <w:rPr>
                    <w:rStyle w:val="Hyperlink"/>
                    <w:noProof/>
                  </w:rPr>
                </w:rPrChange>
              </w:rPr>
              <w:fldChar w:fldCharType="separate"/>
            </w:r>
            <w:r w:rsidRPr="002537B3">
              <w:rPr>
                <w:rStyle w:val="SubtleReference"/>
                <w:rtl/>
                <w:rPrChange w:id="433" w:author="Sajjad Abed" w:date="2022-08-26T12:23:00Z">
                  <w:rPr>
                    <w:rStyle w:val="Hyperlink"/>
                    <w:rFonts w:ascii="B Nazanin" w:hAnsi="B Nazanin"/>
                    <w:noProof/>
                    <w:rtl/>
                  </w:rPr>
                </w:rPrChange>
              </w:rPr>
              <w:t>5.</w:t>
            </w:r>
            <w:r w:rsidRPr="002537B3">
              <w:rPr>
                <w:rStyle w:val="SubtleReference"/>
                <w:rPrChange w:id="434" w:author="Sajjad Abed" w:date="2022-08-26T12:23:00Z">
                  <w:rPr>
                    <w:rFonts w:asciiTheme="minorHAnsi" w:eastAsiaTheme="minorEastAsia" w:hAnsiTheme="minorHAnsi" w:cstheme="minorBidi"/>
                    <w:noProof/>
                    <w:sz w:val="22"/>
                    <w:szCs w:val="22"/>
                    <w:lang w:bidi="ar-SA"/>
                  </w:rPr>
                </w:rPrChange>
              </w:rPr>
              <w:tab/>
            </w:r>
            <w:r w:rsidRPr="002537B3">
              <w:rPr>
                <w:rStyle w:val="SubtleReference"/>
                <w:rFonts w:hint="eastAsia"/>
                <w:rtl/>
                <w:rPrChange w:id="435" w:author="Sajjad Abed" w:date="2022-08-26T12:23:00Z">
                  <w:rPr>
                    <w:rStyle w:val="Hyperlink"/>
                    <w:rFonts w:hint="eastAsia"/>
                    <w:noProof/>
                    <w:rtl/>
                  </w:rPr>
                </w:rPrChange>
              </w:rPr>
              <w:t>بررس</w:t>
            </w:r>
            <w:r w:rsidRPr="002537B3">
              <w:rPr>
                <w:rStyle w:val="SubtleReference"/>
                <w:rFonts w:hint="cs"/>
                <w:rtl/>
                <w:rPrChange w:id="436" w:author="Sajjad Abed" w:date="2022-08-26T12:23:00Z">
                  <w:rPr>
                    <w:rStyle w:val="Hyperlink"/>
                    <w:rFonts w:hint="cs"/>
                    <w:noProof/>
                    <w:rtl/>
                  </w:rPr>
                </w:rPrChange>
              </w:rPr>
              <w:t>ی</w:t>
            </w:r>
            <w:r w:rsidRPr="002537B3">
              <w:rPr>
                <w:rStyle w:val="SubtleReference"/>
                <w:rtl/>
                <w:rPrChange w:id="437" w:author="Sajjad Abed" w:date="2022-08-26T12:23:00Z">
                  <w:rPr>
                    <w:rStyle w:val="Hyperlink"/>
                    <w:noProof/>
                    <w:rtl/>
                  </w:rPr>
                </w:rPrChange>
              </w:rPr>
              <w:t xml:space="preserve"> </w:t>
            </w:r>
            <w:r w:rsidRPr="002537B3">
              <w:rPr>
                <w:rStyle w:val="SubtleReference"/>
                <w:rFonts w:hint="eastAsia"/>
                <w:rtl/>
                <w:rPrChange w:id="438" w:author="Sajjad Abed" w:date="2022-08-26T12:23:00Z">
                  <w:rPr>
                    <w:rStyle w:val="Hyperlink"/>
                    <w:rFonts w:hint="eastAsia"/>
                    <w:noProof/>
                    <w:rtl/>
                  </w:rPr>
                </w:rPrChange>
              </w:rPr>
              <w:t>و</w:t>
            </w:r>
            <w:r w:rsidRPr="002537B3">
              <w:rPr>
                <w:rStyle w:val="SubtleReference"/>
                <w:rtl/>
                <w:rPrChange w:id="439" w:author="Sajjad Abed" w:date="2022-08-26T12:23:00Z">
                  <w:rPr>
                    <w:rStyle w:val="Hyperlink"/>
                    <w:noProof/>
                    <w:rtl/>
                  </w:rPr>
                </w:rPrChange>
              </w:rPr>
              <w:t xml:space="preserve"> </w:t>
            </w:r>
            <w:r w:rsidRPr="002537B3">
              <w:rPr>
                <w:rStyle w:val="SubtleReference"/>
                <w:rFonts w:hint="eastAsia"/>
                <w:rtl/>
                <w:rPrChange w:id="440" w:author="Sajjad Abed" w:date="2022-08-26T12:23:00Z">
                  <w:rPr>
                    <w:rStyle w:val="Hyperlink"/>
                    <w:rFonts w:hint="eastAsia"/>
                    <w:noProof/>
                    <w:rtl/>
                  </w:rPr>
                </w:rPrChange>
              </w:rPr>
              <w:t>مصورساز</w:t>
            </w:r>
            <w:r w:rsidRPr="002537B3">
              <w:rPr>
                <w:rStyle w:val="SubtleReference"/>
                <w:rFonts w:hint="cs"/>
                <w:rtl/>
                <w:rPrChange w:id="441" w:author="Sajjad Abed" w:date="2022-08-26T12:23:00Z">
                  <w:rPr>
                    <w:rStyle w:val="Hyperlink"/>
                    <w:rFonts w:hint="cs"/>
                    <w:noProof/>
                    <w:rtl/>
                  </w:rPr>
                </w:rPrChange>
              </w:rPr>
              <w:t>ی</w:t>
            </w:r>
            <w:r w:rsidRPr="002537B3">
              <w:rPr>
                <w:rStyle w:val="SubtleReference"/>
                <w:rtl/>
                <w:rPrChange w:id="442" w:author="Sajjad Abed" w:date="2022-08-26T12:23:00Z">
                  <w:rPr>
                    <w:rStyle w:val="Hyperlink"/>
                    <w:noProof/>
                    <w:rtl/>
                  </w:rPr>
                </w:rPrChange>
              </w:rPr>
              <w:t xml:space="preserve"> </w:t>
            </w:r>
            <w:r w:rsidRPr="002537B3">
              <w:rPr>
                <w:rStyle w:val="SubtleReference"/>
                <w:rFonts w:hint="eastAsia"/>
                <w:rtl/>
                <w:rPrChange w:id="443" w:author="Sajjad Abed" w:date="2022-08-26T12:23:00Z">
                  <w:rPr>
                    <w:rStyle w:val="Hyperlink"/>
                    <w:rFonts w:hint="eastAsia"/>
                    <w:noProof/>
                    <w:rtl/>
                  </w:rPr>
                </w:rPrChange>
              </w:rPr>
              <w:t>داده‌ها</w:t>
            </w:r>
            <w:r w:rsidRPr="002537B3">
              <w:rPr>
                <w:rStyle w:val="SubtleReference"/>
                <w:webHidden/>
                <w:rPrChange w:id="444" w:author="Sajjad Abed" w:date="2022-08-26T12:23:00Z">
                  <w:rPr>
                    <w:noProof/>
                    <w:webHidden/>
                  </w:rPr>
                </w:rPrChange>
              </w:rPr>
              <w:tab/>
            </w:r>
            <w:r w:rsidRPr="002537B3">
              <w:rPr>
                <w:rStyle w:val="SubtleReference"/>
                <w:webHidden/>
                <w:rPrChange w:id="445" w:author="Sajjad Abed" w:date="2022-08-26T12:23:00Z">
                  <w:rPr>
                    <w:noProof/>
                    <w:webHidden/>
                  </w:rPr>
                </w:rPrChange>
              </w:rPr>
              <w:fldChar w:fldCharType="begin"/>
            </w:r>
            <w:r w:rsidRPr="002537B3">
              <w:rPr>
                <w:rStyle w:val="SubtleReference"/>
                <w:webHidden/>
                <w:rPrChange w:id="446" w:author="Sajjad Abed" w:date="2022-08-26T12:23:00Z">
                  <w:rPr>
                    <w:noProof/>
                    <w:webHidden/>
                  </w:rPr>
                </w:rPrChange>
              </w:rPr>
              <w:instrText xml:space="preserve"> PAGEREF _Toc112409021 \h </w:instrText>
            </w:r>
          </w:ins>
          <w:r w:rsidRPr="002537B3">
            <w:rPr>
              <w:rStyle w:val="SubtleReference"/>
              <w:webHidden/>
              <w:rPrChange w:id="447" w:author="Sajjad Abed" w:date="2022-08-26T12:23:00Z">
                <w:rPr>
                  <w:rStyle w:val="SubtleReference"/>
                  <w:webHidden/>
                </w:rPr>
              </w:rPrChange>
            </w:rPr>
          </w:r>
          <w:r w:rsidRPr="002537B3">
            <w:rPr>
              <w:rStyle w:val="SubtleReference"/>
              <w:webHidden/>
              <w:rPrChange w:id="448" w:author="Sajjad Abed" w:date="2022-08-26T12:23:00Z">
                <w:rPr>
                  <w:noProof/>
                  <w:webHidden/>
                </w:rPr>
              </w:rPrChange>
            </w:rPr>
            <w:fldChar w:fldCharType="separate"/>
          </w:r>
          <w:r w:rsidR="008E7219">
            <w:rPr>
              <w:rStyle w:val="SubtleReference"/>
              <w:noProof/>
              <w:webHidden/>
              <w:rtl/>
              <w:lang w:bidi="ar-SA"/>
            </w:rPr>
            <w:t>7</w:t>
          </w:r>
          <w:ins w:id="449" w:author="Sajjad Abed" w:date="2022-08-26T12:23:00Z">
            <w:r w:rsidRPr="002537B3">
              <w:rPr>
                <w:rStyle w:val="SubtleReference"/>
                <w:webHidden/>
                <w:rPrChange w:id="450" w:author="Sajjad Abed" w:date="2022-08-26T12:23:00Z">
                  <w:rPr>
                    <w:noProof/>
                    <w:webHidden/>
                  </w:rPr>
                </w:rPrChange>
              </w:rPr>
              <w:fldChar w:fldCharType="end"/>
            </w:r>
            <w:r w:rsidRPr="002537B3">
              <w:rPr>
                <w:rStyle w:val="SubtleReference"/>
                <w:rPrChange w:id="451" w:author="Sajjad Abed" w:date="2022-08-26T12:23:00Z">
                  <w:rPr>
                    <w:rStyle w:val="Hyperlink"/>
                    <w:noProof/>
                  </w:rPr>
                </w:rPrChange>
              </w:rPr>
              <w:fldChar w:fldCharType="end"/>
            </w:r>
          </w:ins>
        </w:p>
        <w:p w14:paraId="4AF6343B" w14:textId="3925FD5D" w:rsidR="002537B3" w:rsidRPr="002537B3" w:rsidRDefault="002537B3">
          <w:pPr>
            <w:pStyle w:val="TOC1"/>
            <w:rPr>
              <w:ins w:id="452" w:author="Sajjad Abed" w:date="2022-08-26T12:23:00Z"/>
              <w:rStyle w:val="SubtleReference"/>
              <w:rPrChange w:id="453" w:author="Sajjad Abed" w:date="2022-08-26T12:23:00Z">
                <w:rPr>
                  <w:ins w:id="454" w:author="Sajjad Abed" w:date="2022-08-26T12:23:00Z"/>
                  <w:rFonts w:asciiTheme="minorHAnsi" w:eastAsiaTheme="minorEastAsia" w:hAnsiTheme="minorHAnsi" w:cstheme="minorBidi"/>
                  <w:noProof/>
                  <w:sz w:val="22"/>
                  <w:szCs w:val="22"/>
                  <w:lang w:bidi="ar-SA"/>
                </w:rPr>
              </w:rPrChange>
            </w:rPr>
            <w:pPrChange w:id="455" w:author="Sajjad Abed" w:date="2022-08-26T12:23:00Z">
              <w:pPr>
                <w:pStyle w:val="TOC1"/>
                <w:tabs>
                  <w:tab w:val="left" w:pos="4084"/>
                </w:tabs>
                <w:bidi w:val="0"/>
              </w:pPr>
            </w:pPrChange>
          </w:pPr>
          <w:ins w:id="456" w:author="Sajjad Abed" w:date="2022-08-26T12:23:00Z">
            <w:r w:rsidRPr="002537B3">
              <w:rPr>
                <w:rStyle w:val="SubtleReference"/>
                <w:rPrChange w:id="457" w:author="Sajjad Abed" w:date="2022-08-26T12:23:00Z">
                  <w:rPr>
                    <w:rStyle w:val="Hyperlink"/>
                    <w:noProof/>
                  </w:rPr>
                </w:rPrChange>
              </w:rPr>
              <w:fldChar w:fldCharType="begin"/>
            </w:r>
            <w:r w:rsidRPr="002537B3">
              <w:rPr>
                <w:rStyle w:val="SubtleReference"/>
                <w:rPrChange w:id="458" w:author="Sajjad Abed" w:date="2022-08-26T12:23:00Z">
                  <w:rPr>
                    <w:rStyle w:val="Hyperlink"/>
                    <w:noProof/>
                  </w:rPr>
                </w:rPrChange>
              </w:rPr>
              <w:instrText xml:space="preserve"> </w:instrText>
            </w:r>
            <w:r w:rsidRPr="002537B3">
              <w:rPr>
                <w:rStyle w:val="SubtleReference"/>
                <w:rPrChange w:id="459" w:author="Sajjad Abed" w:date="2022-08-26T12:23:00Z">
                  <w:rPr>
                    <w:noProof/>
                  </w:rPr>
                </w:rPrChange>
              </w:rPr>
              <w:instrText>HYPERLINK \l "_Toc112409022"</w:instrText>
            </w:r>
            <w:r w:rsidRPr="002537B3">
              <w:rPr>
                <w:rStyle w:val="SubtleReference"/>
                <w:rPrChange w:id="460" w:author="Sajjad Abed" w:date="2022-08-26T12:23:00Z">
                  <w:rPr>
                    <w:rStyle w:val="Hyperlink"/>
                    <w:noProof/>
                  </w:rPr>
                </w:rPrChange>
              </w:rPr>
              <w:instrText xml:space="preserve"> </w:instrText>
            </w:r>
            <w:r w:rsidRPr="002537B3">
              <w:rPr>
                <w:rStyle w:val="SubtleReference"/>
                <w:rPrChange w:id="461" w:author="Sajjad Abed" w:date="2022-08-26T12:23:00Z">
                  <w:rPr>
                    <w:rStyle w:val="Hyperlink"/>
                    <w:noProof/>
                  </w:rPr>
                </w:rPrChange>
              </w:rPr>
              <w:fldChar w:fldCharType="separate"/>
            </w:r>
            <w:r w:rsidRPr="002537B3">
              <w:rPr>
                <w:rStyle w:val="SubtleReference"/>
                <w:rtl/>
                <w:rPrChange w:id="462" w:author="Sajjad Abed" w:date="2022-08-26T12:23:00Z">
                  <w:rPr>
                    <w:rStyle w:val="Hyperlink"/>
                    <w:rFonts w:ascii="B Nazanin" w:hAnsi="B Nazanin"/>
                    <w:noProof/>
                    <w:rtl/>
                  </w:rPr>
                </w:rPrChange>
              </w:rPr>
              <w:t>6.</w:t>
            </w:r>
            <w:r w:rsidRPr="002537B3">
              <w:rPr>
                <w:rStyle w:val="SubtleReference"/>
                <w:rPrChange w:id="463" w:author="Sajjad Abed" w:date="2022-08-26T12:23:00Z">
                  <w:rPr>
                    <w:rFonts w:asciiTheme="minorHAnsi" w:eastAsiaTheme="minorEastAsia" w:hAnsiTheme="minorHAnsi" w:cstheme="minorBidi"/>
                    <w:noProof/>
                    <w:sz w:val="22"/>
                    <w:szCs w:val="22"/>
                    <w:lang w:bidi="ar-SA"/>
                  </w:rPr>
                </w:rPrChange>
              </w:rPr>
              <w:tab/>
            </w:r>
            <w:r w:rsidRPr="002537B3">
              <w:rPr>
                <w:rStyle w:val="SubtleReference"/>
                <w:rFonts w:hint="eastAsia"/>
                <w:rtl/>
                <w:rPrChange w:id="464" w:author="Sajjad Abed" w:date="2022-08-26T12:23:00Z">
                  <w:rPr>
                    <w:rStyle w:val="Hyperlink"/>
                    <w:rFonts w:hint="eastAsia"/>
                    <w:noProof/>
                    <w:rtl/>
                  </w:rPr>
                </w:rPrChange>
              </w:rPr>
              <w:t>آماده</w:t>
            </w:r>
            <w:r w:rsidRPr="002537B3">
              <w:rPr>
                <w:rStyle w:val="SubtleReference"/>
                <w:rtl/>
                <w:rPrChange w:id="465" w:author="Sajjad Abed" w:date="2022-08-26T12:23:00Z">
                  <w:rPr>
                    <w:rStyle w:val="Hyperlink"/>
                    <w:noProof/>
                    <w:rtl/>
                  </w:rPr>
                </w:rPrChange>
              </w:rPr>
              <w:t xml:space="preserve"> </w:t>
            </w:r>
            <w:r w:rsidRPr="002537B3">
              <w:rPr>
                <w:rStyle w:val="SubtleReference"/>
                <w:rFonts w:hint="eastAsia"/>
                <w:rtl/>
                <w:rPrChange w:id="466" w:author="Sajjad Abed" w:date="2022-08-26T12:23:00Z">
                  <w:rPr>
                    <w:rStyle w:val="Hyperlink"/>
                    <w:rFonts w:hint="eastAsia"/>
                    <w:noProof/>
                    <w:rtl/>
                  </w:rPr>
                </w:rPrChange>
              </w:rPr>
              <w:t>ساز</w:t>
            </w:r>
            <w:r w:rsidRPr="002537B3">
              <w:rPr>
                <w:rStyle w:val="SubtleReference"/>
                <w:rFonts w:hint="cs"/>
                <w:rtl/>
                <w:rPrChange w:id="467" w:author="Sajjad Abed" w:date="2022-08-26T12:23:00Z">
                  <w:rPr>
                    <w:rStyle w:val="Hyperlink"/>
                    <w:rFonts w:hint="cs"/>
                    <w:noProof/>
                    <w:rtl/>
                  </w:rPr>
                </w:rPrChange>
              </w:rPr>
              <w:t>ی</w:t>
            </w:r>
            <w:r w:rsidRPr="002537B3">
              <w:rPr>
                <w:rStyle w:val="SubtleReference"/>
                <w:rtl/>
                <w:rPrChange w:id="468" w:author="Sajjad Abed" w:date="2022-08-26T12:23:00Z">
                  <w:rPr>
                    <w:rStyle w:val="Hyperlink"/>
                    <w:noProof/>
                    <w:rtl/>
                  </w:rPr>
                </w:rPrChange>
              </w:rPr>
              <w:t xml:space="preserve"> </w:t>
            </w:r>
            <w:r w:rsidRPr="002537B3">
              <w:rPr>
                <w:rStyle w:val="SubtleReference"/>
                <w:rFonts w:hint="eastAsia"/>
                <w:rtl/>
                <w:rPrChange w:id="469" w:author="Sajjad Abed" w:date="2022-08-26T12:23:00Z">
                  <w:rPr>
                    <w:rStyle w:val="Hyperlink"/>
                    <w:rFonts w:hint="eastAsia"/>
                    <w:noProof/>
                    <w:rtl/>
                  </w:rPr>
                </w:rPrChange>
              </w:rPr>
              <w:t>داده‌ها</w:t>
            </w:r>
            <w:r w:rsidRPr="002537B3">
              <w:rPr>
                <w:rStyle w:val="SubtleReference"/>
                <w:rtl/>
                <w:rPrChange w:id="470" w:author="Sajjad Abed" w:date="2022-08-26T12:23:00Z">
                  <w:rPr>
                    <w:rStyle w:val="Hyperlink"/>
                    <w:noProof/>
                    <w:rtl/>
                  </w:rPr>
                </w:rPrChange>
              </w:rPr>
              <w:t xml:space="preserve"> </w:t>
            </w:r>
            <w:r w:rsidRPr="002537B3">
              <w:rPr>
                <w:rStyle w:val="SubtleReference"/>
                <w:rFonts w:hint="eastAsia"/>
                <w:rtl/>
                <w:rPrChange w:id="471" w:author="Sajjad Abed" w:date="2022-08-26T12:23:00Z">
                  <w:rPr>
                    <w:rStyle w:val="Hyperlink"/>
                    <w:rFonts w:hint="eastAsia"/>
                    <w:noProof/>
                    <w:rtl/>
                  </w:rPr>
                </w:rPrChange>
              </w:rPr>
              <w:t>برا</w:t>
            </w:r>
            <w:r w:rsidRPr="002537B3">
              <w:rPr>
                <w:rStyle w:val="SubtleReference"/>
                <w:rFonts w:hint="cs"/>
                <w:rtl/>
                <w:rPrChange w:id="472" w:author="Sajjad Abed" w:date="2022-08-26T12:23:00Z">
                  <w:rPr>
                    <w:rStyle w:val="Hyperlink"/>
                    <w:rFonts w:hint="cs"/>
                    <w:noProof/>
                    <w:rtl/>
                  </w:rPr>
                </w:rPrChange>
              </w:rPr>
              <w:t>ی</w:t>
            </w:r>
            <w:r w:rsidRPr="002537B3">
              <w:rPr>
                <w:rStyle w:val="SubtleReference"/>
                <w:rtl/>
                <w:rPrChange w:id="473" w:author="Sajjad Abed" w:date="2022-08-26T12:23:00Z">
                  <w:rPr>
                    <w:rStyle w:val="Hyperlink"/>
                    <w:noProof/>
                    <w:rtl/>
                  </w:rPr>
                </w:rPrChange>
              </w:rPr>
              <w:t xml:space="preserve"> </w:t>
            </w:r>
            <w:r w:rsidRPr="002537B3">
              <w:rPr>
                <w:rStyle w:val="SubtleReference"/>
                <w:rFonts w:hint="eastAsia"/>
                <w:rtl/>
                <w:rPrChange w:id="474" w:author="Sajjad Abed" w:date="2022-08-26T12:23:00Z">
                  <w:rPr>
                    <w:rStyle w:val="Hyperlink"/>
                    <w:rFonts w:hint="eastAsia"/>
                    <w:noProof/>
                    <w:rtl/>
                  </w:rPr>
                </w:rPrChange>
              </w:rPr>
              <w:t>آموزش</w:t>
            </w:r>
            <w:r w:rsidRPr="002537B3">
              <w:rPr>
                <w:rStyle w:val="SubtleReference"/>
                <w:rtl/>
                <w:rPrChange w:id="475" w:author="Sajjad Abed" w:date="2022-08-26T12:23:00Z">
                  <w:rPr>
                    <w:rStyle w:val="Hyperlink"/>
                    <w:noProof/>
                    <w:rtl/>
                  </w:rPr>
                </w:rPrChange>
              </w:rPr>
              <w:t xml:space="preserve"> </w:t>
            </w:r>
            <w:r w:rsidRPr="002537B3">
              <w:rPr>
                <w:rStyle w:val="SubtleReference"/>
                <w:rFonts w:hint="eastAsia"/>
                <w:rtl/>
                <w:rPrChange w:id="476" w:author="Sajjad Abed" w:date="2022-08-26T12:23:00Z">
                  <w:rPr>
                    <w:rStyle w:val="Hyperlink"/>
                    <w:rFonts w:hint="eastAsia"/>
                    <w:noProof/>
                    <w:rtl/>
                  </w:rPr>
                </w:rPrChange>
              </w:rPr>
              <w:t>مدل</w:t>
            </w:r>
            <w:r w:rsidRPr="002537B3">
              <w:rPr>
                <w:rStyle w:val="SubtleReference"/>
                <w:rtl/>
                <w:rPrChange w:id="477" w:author="Sajjad Abed" w:date="2022-08-26T12:23:00Z">
                  <w:rPr>
                    <w:rStyle w:val="Hyperlink"/>
                    <w:noProof/>
                    <w:rtl/>
                  </w:rPr>
                </w:rPrChange>
              </w:rPr>
              <w:t xml:space="preserve"> </w:t>
            </w:r>
            <w:r w:rsidRPr="002537B3">
              <w:rPr>
                <w:rStyle w:val="SubtleReference"/>
                <w:rFonts w:hint="cs"/>
                <w:rtl/>
                <w:rPrChange w:id="478" w:author="Sajjad Abed" w:date="2022-08-26T12:23:00Z">
                  <w:rPr>
                    <w:rStyle w:val="Hyperlink"/>
                    <w:rFonts w:hint="cs"/>
                    <w:noProof/>
                    <w:rtl/>
                  </w:rPr>
                </w:rPrChange>
              </w:rPr>
              <w:t>ی</w:t>
            </w:r>
            <w:r w:rsidRPr="002537B3">
              <w:rPr>
                <w:rStyle w:val="SubtleReference"/>
                <w:rFonts w:hint="eastAsia"/>
                <w:rtl/>
                <w:rPrChange w:id="479" w:author="Sajjad Abed" w:date="2022-08-26T12:23:00Z">
                  <w:rPr>
                    <w:rStyle w:val="Hyperlink"/>
                    <w:rFonts w:hint="eastAsia"/>
                    <w:noProof/>
                    <w:rtl/>
                  </w:rPr>
                </w:rPrChange>
              </w:rPr>
              <w:t>ادگ</w:t>
            </w:r>
            <w:r w:rsidRPr="002537B3">
              <w:rPr>
                <w:rStyle w:val="SubtleReference"/>
                <w:rFonts w:hint="cs"/>
                <w:rtl/>
                <w:rPrChange w:id="480" w:author="Sajjad Abed" w:date="2022-08-26T12:23:00Z">
                  <w:rPr>
                    <w:rStyle w:val="Hyperlink"/>
                    <w:rFonts w:hint="cs"/>
                    <w:noProof/>
                    <w:rtl/>
                  </w:rPr>
                </w:rPrChange>
              </w:rPr>
              <w:t>ی</w:t>
            </w:r>
            <w:r w:rsidRPr="002537B3">
              <w:rPr>
                <w:rStyle w:val="SubtleReference"/>
                <w:rFonts w:hint="eastAsia"/>
                <w:rtl/>
                <w:rPrChange w:id="481" w:author="Sajjad Abed" w:date="2022-08-26T12:23:00Z">
                  <w:rPr>
                    <w:rStyle w:val="Hyperlink"/>
                    <w:rFonts w:hint="eastAsia"/>
                    <w:noProof/>
                    <w:rtl/>
                  </w:rPr>
                </w:rPrChange>
              </w:rPr>
              <w:t>ر</w:t>
            </w:r>
            <w:r w:rsidRPr="002537B3">
              <w:rPr>
                <w:rStyle w:val="SubtleReference"/>
                <w:rFonts w:hint="cs"/>
                <w:rtl/>
                <w:rPrChange w:id="482" w:author="Sajjad Abed" w:date="2022-08-26T12:23:00Z">
                  <w:rPr>
                    <w:rStyle w:val="Hyperlink"/>
                    <w:rFonts w:hint="cs"/>
                    <w:noProof/>
                    <w:rtl/>
                  </w:rPr>
                </w:rPrChange>
              </w:rPr>
              <w:t>ی</w:t>
            </w:r>
            <w:r w:rsidRPr="002537B3">
              <w:rPr>
                <w:rStyle w:val="SubtleReference"/>
                <w:rtl/>
                <w:rPrChange w:id="483" w:author="Sajjad Abed" w:date="2022-08-26T12:23:00Z">
                  <w:rPr>
                    <w:rStyle w:val="Hyperlink"/>
                    <w:noProof/>
                    <w:rtl/>
                  </w:rPr>
                </w:rPrChange>
              </w:rPr>
              <w:t xml:space="preserve"> </w:t>
            </w:r>
            <w:r w:rsidRPr="002537B3">
              <w:rPr>
                <w:rStyle w:val="SubtleReference"/>
                <w:rFonts w:hint="eastAsia"/>
                <w:rtl/>
                <w:rPrChange w:id="484" w:author="Sajjad Abed" w:date="2022-08-26T12:23:00Z">
                  <w:rPr>
                    <w:rStyle w:val="Hyperlink"/>
                    <w:rFonts w:hint="eastAsia"/>
                    <w:noProof/>
                    <w:rtl/>
                  </w:rPr>
                </w:rPrChange>
              </w:rPr>
              <w:t>ماش</w:t>
            </w:r>
            <w:r w:rsidRPr="002537B3">
              <w:rPr>
                <w:rStyle w:val="SubtleReference"/>
                <w:rFonts w:hint="cs"/>
                <w:rtl/>
                <w:rPrChange w:id="485" w:author="Sajjad Abed" w:date="2022-08-26T12:23:00Z">
                  <w:rPr>
                    <w:rStyle w:val="Hyperlink"/>
                    <w:rFonts w:hint="cs"/>
                    <w:noProof/>
                    <w:rtl/>
                  </w:rPr>
                </w:rPrChange>
              </w:rPr>
              <w:t>ی</w:t>
            </w:r>
            <w:r w:rsidRPr="002537B3">
              <w:rPr>
                <w:rStyle w:val="SubtleReference"/>
                <w:rFonts w:hint="eastAsia"/>
                <w:rtl/>
                <w:rPrChange w:id="486" w:author="Sajjad Abed" w:date="2022-08-26T12:23:00Z">
                  <w:rPr>
                    <w:rStyle w:val="Hyperlink"/>
                    <w:rFonts w:hint="eastAsia"/>
                    <w:noProof/>
                    <w:rtl/>
                  </w:rPr>
                </w:rPrChange>
              </w:rPr>
              <w:t>ن</w:t>
            </w:r>
            <w:r w:rsidRPr="002537B3">
              <w:rPr>
                <w:rStyle w:val="SubtleReference"/>
                <w:webHidden/>
                <w:rPrChange w:id="487" w:author="Sajjad Abed" w:date="2022-08-26T12:23:00Z">
                  <w:rPr>
                    <w:noProof/>
                    <w:webHidden/>
                  </w:rPr>
                </w:rPrChange>
              </w:rPr>
              <w:tab/>
            </w:r>
            <w:r w:rsidRPr="002537B3">
              <w:rPr>
                <w:rStyle w:val="SubtleReference"/>
                <w:webHidden/>
                <w:rPrChange w:id="488" w:author="Sajjad Abed" w:date="2022-08-26T12:23:00Z">
                  <w:rPr>
                    <w:noProof/>
                    <w:webHidden/>
                  </w:rPr>
                </w:rPrChange>
              </w:rPr>
              <w:fldChar w:fldCharType="begin"/>
            </w:r>
            <w:r w:rsidRPr="002537B3">
              <w:rPr>
                <w:rStyle w:val="SubtleReference"/>
                <w:webHidden/>
                <w:rPrChange w:id="489" w:author="Sajjad Abed" w:date="2022-08-26T12:23:00Z">
                  <w:rPr>
                    <w:noProof/>
                    <w:webHidden/>
                  </w:rPr>
                </w:rPrChange>
              </w:rPr>
              <w:instrText xml:space="preserve"> PAGEREF _Toc112409022 \h </w:instrText>
            </w:r>
          </w:ins>
          <w:r w:rsidRPr="002537B3">
            <w:rPr>
              <w:rStyle w:val="SubtleReference"/>
              <w:webHidden/>
              <w:rPrChange w:id="490" w:author="Sajjad Abed" w:date="2022-08-26T12:23:00Z">
                <w:rPr>
                  <w:rStyle w:val="SubtleReference"/>
                  <w:webHidden/>
                </w:rPr>
              </w:rPrChange>
            </w:rPr>
          </w:r>
          <w:r w:rsidRPr="002537B3">
            <w:rPr>
              <w:rStyle w:val="SubtleReference"/>
              <w:webHidden/>
              <w:rPrChange w:id="491" w:author="Sajjad Abed" w:date="2022-08-26T12:23:00Z">
                <w:rPr>
                  <w:noProof/>
                  <w:webHidden/>
                </w:rPr>
              </w:rPrChange>
            </w:rPr>
            <w:fldChar w:fldCharType="separate"/>
          </w:r>
          <w:r w:rsidR="008E7219">
            <w:rPr>
              <w:rStyle w:val="SubtleReference"/>
              <w:noProof/>
              <w:webHidden/>
              <w:rtl/>
              <w:lang w:bidi="ar-SA"/>
            </w:rPr>
            <w:t>24</w:t>
          </w:r>
          <w:ins w:id="492" w:author="Sajjad Abed" w:date="2022-08-26T12:23:00Z">
            <w:r w:rsidRPr="002537B3">
              <w:rPr>
                <w:rStyle w:val="SubtleReference"/>
                <w:webHidden/>
                <w:rPrChange w:id="493" w:author="Sajjad Abed" w:date="2022-08-26T12:23:00Z">
                  <w:rPr>
                    <w:noProof/>
                    <w:webHidden/>
                  </w:rPr>
                </w:rPrChange>
              </w:rPr>
              <w:fldChar w:fldCharType="end"/>
            </w:r>
            <w:r w:rsidRPr="002537B3">
              <w:rPr>
                <w:rStyle w:val="SubtleReference"/>
                <w:rPrChange w:id="494" w:author="Sajjad Abed" w:date="2022-08-26T12:23:00Z">
                  <w:rPr>
                    <w:rStyle w:val="Hyperlink"/>
                    <w:noProof/>
                  </w:rPr>
                </w:rPrChange>
              </w:rPr>
              <w:fldChar w:fldCharType="end"/>
            </w:r>
          </w:ins>
        </w:p>
        <w:p w14:paraId="623EA528" w14:textId="17B4DF71" w:rsidR="002537B3" w:rsidRPr="002537B3" w:rsidRDefault="002537B3">
          <w:pPr>
            <w:pStyle w:val="TOC1"/>
            <w:rPr>
              <w:ins w:id="495" w:author="Sajjad Abed" w:date="2022-08-26T12:23:00Z"/>
              <w:rStyle w:val="SubtleReference"/>
              <w:rPrChange w:id="496" w:author="Sajjad Abed" w:date="2022-08-26T12:23:00Z">
                <w:rPr>
                  <w:ins w:id="497" w:author="Sajjad Abed" w:date="2022-08-26T12:23:00Z"/>
                  <w:rFonts w:asciiTheme="minorHAnsi" w:eastAsiaTheme="minorEastAsia" w:hAnsiTheme="minorHAnsi" w:cstheme="minorBidi"/>
                  <w:noProof/>
                  <w:sz w:val="22"/>
                  <w:szCs w:val="22"/>
                  <w:lang w:bidi="ar-SA"/>
                </w:rPr>
              </w:rPrChange>
            </w:rPr>
            <w:pPrChange w:id="498" w:author="Sajjad Abed" w:date="2022-08-26T12:23:00Z">
              <w:pPr>
                <w:pStyle w:val="TOC1"/>
                <w:tabs>
                  <w:tab w:val="left" w:pos="5367"/>
                </w:tabs>
                <w:bidi w:val="0"/>
              </w:pPr>
            </w:pPrChange>
          </w:pPr>
          <w:ins w:id="499" w:author="Sajjad Abed" w:date="2022-08-26T12:23:00Z">
            <w:r w:rsidRPr="002537B3">
              <w:rPr>
                <w:rStyle w:val="SubtleReference"/>
                <w:rPrChange w:id="500" w:author="Sajjad Abed" w:date="2022-08-26T12:23:00Z">
                  <w:rPr>
                    <w:rStyle w:val="Hyperlink"/>
                    <w:noProof/>
                  </w:rPr>
                </w:rPrChange>
              </w:rPr>
              <w:fldChar w:fldCharType="begin"/>
            </w:r>
            <w:r w:rsidRPr="002537B3">
              <w:rPr>
                <w:rStyle w:val="SubtleReference"/>
                <w:rPrChange w:id="501" w:author="Sajjad Abed" w:date="2022-08-26T12:23:00Z">
                  <w:rPr>
                    <w:rStyle w:val="Hyperlink"/>
                    <w:noProof/>
                  </w:rPr>
                </w:rPrChange>
              </w:rPr>
              <w:instrText xml:space="preserve"> </w:instrText>
            </w:r>
            <w:r w:rsidRPr="002537B3">
              <w:rPr>
                <w:rStyle w:val="SubtleReference"/>
                <w:rPrChange w:id="502" w:author="Sajjad Abed" w:date="2022-08-26T12:23:00Z">
                  <w:rPr>
                    <w:noProof/>
                  </w:rPr>
                </w:rPrChange>
              </w:rPr>
              <w:instrText>HYPERLINK \l "_Toc112409023"</w:instrText>
            </w:r>
            <w:r w:rsidRPr="002537B3">
              <w:rPr>
                <w:rStyle w:val="SubtleReference"/>
                <w:rPrChange w:id="503" w:author="Sajjad Abed" w:date="2022-08-26T12:23:00Z">
                  <w:rPr>
                    <w:rStyle w:val="Hyperlink"/>
                    <w:noProof/>
                  </w:rPr>
                </w:rPrChange>
              </w:rPr>
              <w:instrText xml:space="preserve"> </w:instrText>
            </w:r>
            <w:r w:rsidRPr="002537B3">
              <w:rPr>
                <w:rStyle w:val="SubtleReference"/>
                <w:rPrChange w:id="504" w:author="Sajjad Abed" w:date="2022-08-26T12:23:00Z">
                  <w:rPr>
                    <w:rStyle w:val="Hyperlink"/>
                    <w:noProof/>
                  </w:rPr>
                </w:rPrChange>
              </w:rPr>
              <w:fldChar w:fldCharType="separate"/>
            </w:r>
            <w:r w:rsidRPr="002537B3">
              <w:rPr>
                <w:rStyle w:val="SubtleReference"/>
                <w:rtl/>
                <w:rPrChange w:id="505" w:author="Sajjad Abed" w:date="2022-08-26T12:23:00Z">
                  <w:rPr>
                    <w:rStyle w:val="Hyperlink"/>
                    <w:rFonts w:ascii="B Nazanin" w:hAnsi="B Nazanin"/>
                    <w:noProof/>
                    <w:rtl/>
                  </w:rPr>
                </w:rPrChange>
              </w:rPr>
              <w:t>7.</w:t>
            </w:r>
            <w:r w:rsidRPr="002537B3">
              <w:rPr>
                <w:rStyle w:val="SubtleReference"/>
                <w:rPrChange w:id="506" w:author="Sajjad Abed" w:date="2022-08-26T12:23:00Z">
                  <w:rPr>
                    <w:rFonts w:asciiTheme="minorHAnsi" w:eastAsiaTheme="minorEastAsia" w:hAnsiTheme="minorHAnsi" w:cstheme="minorBidi"/>
                    <w:noProof/>
                    <w:sz w:val="22"/>
                    <w:szCs w:val="22"/>
                    <w:lang w:bidi="ar-SA"/>
                  </w:rPr>
                </w:rPrChange>
              </w:rPr>
              <w:tab/>
            </w:r>
            <w:r w:rsidRPr="002537B3">
              <w:rPr>
                <w:rStyle w:val="SubtleReference"/>
                <w:rFonts w:hint="eastAsia"/>
                <w:rtl/>
                <w:rPrChange w:id="507" w:author="Sajjad Abed" w:date="2022-08-26T12:23:00Z">
                  <w:rPr>
                    <w:rStyle w:val="Hyperlink"/>
                    <w:rFonts w:hint="eastAsia"/>
                    <w:noProof/>
                    <w:rtl/>
                  </w:rPr>
                </w:rPrChange>
              </w:rPr>
              <w:t>نتا</w:t>
            </w:r>
            <w:r w:rsidRPr="002537B3">
              <w:rPr>
                <w:rStyle w:val="SubtleReference"/>
                <w:rFonts w:hint="cs"/>
                <w:rtl/>
                <w:rPrChange w:id="508" w:author="Sajjad Abed" w:date="2022-08-26T12:23:00Z">
                  <w:rPr>
                    <w:rStyle w:val="Hyperlink"/>
                    <w:rFonts w:hint="cs"/>
                    <w:noProof/>
                    <w:rtl/>
                  </w:rPr>
                </w:rPrChange>
              </w:rPr>
              <w:t>ی</w:t>
            </w:r>
            <w:r w:rsidRPr="002537B3">
              <w:rPr>
                <w:rStyle w:val="SubtleReference"/>
                <w:rFonts w:hint="eastAsia"/>
                <w:rtl/>
                <w:rPrChange w:id="509" w:author="Sajjad Abed" w:date="2022-08-26T12:23:00Z">
                  <w:rPr>
                    <w:rStyle w:val="Hyperlink"/>
                    <w:rFonts w:hint="eastAsia"/>
                    <w:noProof/>
                    <w:rtl/>
                  </w:rPr>
                </w:rPrChange>
              </w:rPr>
              <w:t>ج</w:t>
            </w:r>
            <w:r w:rsidRPr="002537B3">
              <w:rPr>
                <w:rStyle w:val="SubtleReference"/>
                <w:rtl/>
                <w:rPrChange w:id="510" w:author="Sajjad Abed" w:date="2022-08-26T12:23:00Z">
                  <w:rPr>
                    <w:rStyle w:val="Hyperlink"/>
                    <w:noProof/>
                    <w:rtl/>
                  </w:rPr>
                </w:rPrChange>
              </w:rPr>
              <w:t xml:space="preserve"> </w:t>
            </w:r>
            <w:r w:rsidRPr="002537B3">
              <w:rPr>
                <w:rStyle w:val="SubtleReference"/>
                <w:rFonts w:hint="eastAsia"/>
                <w:rtl/>
                <w:rPrChange w:id="511" w:author="Sajjad Abed" w:date="2022-08-26T12:23:00Z">
                  <w:rPr>
                    <w:rStyle w:val="Hyperlink"/>
                    <w:rFonts w:hint="eastAsia"/>
                    <w:noProof/>
                    <w:rtl/>
                  </w:rPr>
                </w:rPrChange>
              </w:rPr>
              <w:t>گزارش</w:t>
            </w:r>
            <w:r w:rsidRPr="002537B3">
              <w:rPr>
                <w:rStyle w:val="SubtleReference"/>
                <w:rtl/>
                <w:rPrChange w:id="512" w:author="Sajjad Abed" w:date="2022-08-26T12:23:00Z">
                  <w:rPr>
                    <w:rStyle w:val="Hyperlink"/>
                    <w:noProof/>
                    <w:rtl/>
                  </w:rPr>
                </w:rPrChange>
              </w:rPr>
              <w:t xml:space="preserve"> </w:t>
            </w:r>
            <w:r w:rsidRPr="002537B3">
              <w:rPr>
                <w:rStyle w:val="SubtleReference"/>
                <w:rFonts w:hint="eastAsia"/>
                <w:rtl/>
                <w:rPrChange w:id="513" w:author="Sajjad Abed" w:date="2022-08-26T12:23:00Z">
                  <w:rPr>
                    <w:rStyle w:val="Hyperlink"/>
                    <w:rFonts w:hint="eastAsia"/>
                    <w:noProof/>
                    <w:rtl/>
                  </w:rPr>
                </w:rPrChange>
              </w:rPr>
              <w:t>شده</w:t>
            </w:r>
            <w:r w:rsidRPr="002537B3">
              <w:rPr>
                <w:rStyle w:val="SubtleReference"/>
                <w:rtl/>
                <w:rPrChange w:id="514" w:author="Sajjad Abed" w:date="2022-08-26T12:23:00Z">
                  <w:rPr>
                    <w:rStyle w:val="Hyperlink"/>
                    <w:noProof/>
                    <w:rtl/>
                  </w:rPr>
                </w:rPrChange>
              </w:rPr>
              <w:t xml:space="preserve"> </w:t>
            </w:r>
            <w:r w:rsidRPr="002537B3">
              <w:rPr>
                <w:rStyle w:val="SubtleReference"/>
                <w:rFonts w:hint="eastAsia"/>
                <w:rtl/>
                <w:rPrChange w:id="515" w:author="Sajjad Abed" w:date="2022-08-26T12:23:00Z">
                  <w:rPr>
                    <w:rStyle w:val="Hyperlink"/>
                    <w:rFonts w:hint="eastAsia"/>
                    <w:noProof/>
                    <w:rtl/>
                  </w:rPr>
                </w:rPrChange>
              </w:rPr>
              <w:t>توسط</w:t>
            </w:r>
            <w:r w:rsidRPr="002537B3">
              <w:rPr>
                <w:rStyle w:val="SubtleReference"/>
                <w:rtl/>
                <w:rPrChange w:id="516" w:author="Sajjad Abed" w:date="2022-08-26T12:23:00Z">
                  <w:rPr>
                    <w:rStyle w:val="Hyperlink"/>
                    <w:noProof/>
                    <w:rtl/>
                  </w:rPr>
                </w:rPrChange>
              </w:rPr>
              <w:t xml:space="preserve"> </w:t>
            </w:r>
            <w:r w:rsidRPr="002537B3">
              <w:rPr>
                <w:rStyle w:val="SubtleReference"/>
                <w:rFonts w:hint="eastAsia"/>
                <w:rtl/>
                <w:rPrChange w:id="517" w:author="Sajjad Abed" w:date="2022-08-26T12:23:00Z">
                  <w:rPr>
                    <w:rStyle w:val="Hyperlink"/>
                    <w:rFonts w:hint="eastAsia"/>
                    <w:noProof/>
                    <w:rtl/>
                  </w:rPr>
                </w:rPrChange>
              </w:rPr>
              <w:t>مدل‌ها</w:t>
            </w:r>
            <w:r w:rsidRPr="002537B3">
              <w:rPr>
                <w:rStyle w:val="SubtleReference"/>
                <w:rFonts w:hint="cs"/>
                <w:rtl/>
                <w:rPrChange w:id="518" w:author="Sajjad Abed" w:date="2022-08-26T12:23:00Z">
                  <w:rPr>
                    <w:rStyle w:val="Hyperlink"/>
                    <w:rFonts w:hint="cs"/>
                    <w:noProof/>
                    <w:rtl/>
                  </w:rPr>
                </w:rPrChange>
              </w:rPr>
              <w:t>ی</w:t>
            </w:r>
            <w:r w:rsidRPr="002537B3">
              <w:rPr>
                <w:rStyle w:val="SubtleReference"/>
                <w:rtl/>
                <w:rPrChange w:id="519" w:author="Sajjad Abed" w:date="2022-08-26T12:23:00Z">
                  <w:rPr>
                    <w:rStyle w:val="Hyperlink"/>
                    <w:noProof/>
                    <w:rtl/>
                  </w:rPr>
                </w:rPrChange>
              </w:rPr>
              <w:t xml:space="preserve"> </w:t>
            </w:r>
            <w:r w:rsidRPr="002537B3">
              <w:rPr>
                <w:rStyle w:val="SubtleReference"/>
                <w:rFonts w:hint="cs"/>
                <w:rtl/>
                <w:rPrChange w:id="520" w:author="Sajjad Abed" w:date="2022-08-26T12:23:00Z">
                  <w:rPr>
                    <w:rStyle w:val="Hyperlink"/>
                    <w:rFonts w:hint="cs"/>
                    <w:noProof/>
                    <w:rtl/>
                  </w:rPr>
                </w:rPrChange>
              </w:rPr>
              <w:t>ی</w:t>
            </w:r>
            <w:r w:rsidRPr="002537B3">
              <w:rPr>
                <w:rStyle w:val="SubtleReference"/>
                <w:rFonts w:hint="eastAsia"/>
                <w:rtl/>
                <w:rPrChange w:id="521" w:author="Sajjad Abed" w:date="2022-08-26T12:23:00Z">
                  <w:rPr>
                    <w:rStyle w:val="Hyperlink"/>
                    <w:rFonts w:hint="eastAsia"/>
                    <w:noProof/>
                    <w:rtl/>
                  </w:rPr>
                </w:rPrChange>
              </w:rPr>
              <w:t>ادگ</w:t>
            </w:r>
            <w:r w:rsidRPr="002537B3">
              <w:rPr>
                <w:rStyle w:val="SubtleReference"/>
                <w:rFonts w:hint="cs"/>
                <w:rtl/>
                <w:rPrChange w:id="522" w:author="Sajjad Abed" w:date="2022-08-26T12:23:00Z">
                  <w:rPr>
                    <w:rStyle w:val="Hyperlink"/>
                    <w:rFonts w:hint="cs"/>
                    <w:noProof/>
                    <w:rtl/>
                  </w:rPr>
                </w:rPrChange>
              </w:rPr>
              <w:t>ی</w:t>
            </w:r>
            <w:r w:rsidRPr="002537B3">
              <w:rPr>
                <w:rStyle w:val="SubtleReference"/>
                <w:rFonts w:hint="eastAsia"/>
                <w:rtl/>
                <w:rPrChange w:id="523" w:author="Sajjad Abed" w:date="2022-08-26T12:23:00Z">
                  <w:rPr>
                    <w:rStyle w:val="Hyperlink"/>
                    <w:rFonts w:hint="eastAsia"/>
                    <w:noProof/>
                    <w:rtl/>
                  </w:rPr>
                </w:rPrChange>
              </w:rPr>
              <w:t>ر</w:t>
            </w:r>
            <w:r w:rsidRPr="002537B3">
              <w:rPr>
                <w:rStyle w:val="SubtleReference"/>
                <w:rFonts w:hint="cs"/>
                <w:rtl/>
                <w:rPrChange w:id="524" w:author="Sajjad Abed" w:date="2022-08-26T12:23:00Z">
                  <w:rPr>
                    <w:rStyle w:val="Hyperlink"/>
                    <w:rFonts w:hint="cs"/>
                    <w:noProof/>
                    <w:rtl/>
                  </w:rPr>
                </w:rPrChange>
              </w:rPr>
              <w:t>ی</w:t>
            </w:r>
            <w:r w:rsidRPr="002537B3">
              <w:rPr>
                <w:rStyle w:val="SubtleReference"/>
                <w:rtl/>
                <w:rPrChange w:id="525" w:author="Sajjad Abed" w:date="2022-08-26T12:23:00Z">
                  <w:rPr>
                    <w:rStyle w:val="Hyperlink"/>
                    <w:noProof/>
                    <w:rtl/>
                  </w:rPr>
                </w:rPrChange>
              </w:rPr>
              <w:t xml:space="preserve"> </w:t>
            </w:r>
            <w:r w:rsidRPr="002537B3">
              <w:rPr>
                <w:rStyle w:val="SubtleReference"/>
                <w:rFonts w:hint="eastAsia"/>
                <w:rtl/>
                <w:rPrChange w:id="526" w:author="Sajjad Abed" w:date="2022-08-26T12:23:00Z">
                  <w:rPr>
                    <w:rStyle w:val="Hyperlink"/>
                    <w:rFonts w:hint="eastAsia"/>
                    <w:noProof/>
                    <w:rtl/>
                  </w:rPr>
                </w:rPrChange>
              </w:rPr>
              <w:t>ماش</w:t>
            </w:r>
            <w:r w:rsidRPr="002537B3">
              <w:rPr>
                <w:rStyle w:val="SubtleReference"/>
                <w:rFonts w:hint="cs"/>
                <w:rtl/>
                <w:rPrChange w:id="527" w:author="Sajjad Abed" w:date="2022-08-26T12:23:00Z">
                  <w:rPr>
                    <w:rStyle w:val="Hyperlink"/>
                    <w:rFonts w:hint="cs"/>
                    <w:noProof/>
                    <w:rtl/>
                  </w:rPr>
                </w:rPrChange>
              </w:rPr>
              <w:t>ی</w:t>
            </w:r>
            <w:r w:rsidRPr="002537B3">
              <w:rPr>
                <w:rStyle w:val="SubtleReference"/>
                <w:rFonts w:hint="eastAsia"/>
                <w:rtl/>
                <w:rPrChange w:id="528" w:author="Sajjad Abed" w:date="2022-08-26T12:23:00Z">
                  <w:rPr>
                    <w:rStyle w:val="Hyperlink"/>
                    <w:rFonts w:hint="eastAsia"/>
                    <w:noProof/>
                    <w:rtl/>
                  </w:rPr>
                </w:rPrChange>
              </w:rPr>
              <w:t>ن</w:t>
            </w:r>
            <w:r w:rsidRPr="002537B3">
              <w:rPr>
                <w:rStyle w:val="SubtleReference"/>
                <w:rtl/>
                <w:rPrChange w:id="529" w:author="Sajjad Abed" w:date="2022-08-26T12:23:00Z">
                  <w:rPr>
                    <w:rStyle w:val="Hyperlink"/>
                    <w:noProof/>
                    <w:rtl/>
                  </w:rPr>
                </w:rPrChange>
              </w:rPr>
              <w:t xml:space="preserve"> </w:t>
            </w:r>
            <w:r w:rsidRPr="002537B3">
              <w:rPr>
                <w:rStyle w:val="SubtleReference"/>
                <w:rFonts w:hint="eastAsia"/>
                <w:rtl/>
                <w:rPrChange w:id="530" w:author="Sajjad Abed" w:date="2022-08-26T12:23:00Z">
                  <w:rPr>
                    <w:rStyle w:val="Hyperlink"/>
                    <w:rFonts w:hint="eastAsia"/>
                    <w:noProof/>
                    <w:rtl/>
                  </w:rPr>
                </w:rPrChange>
              </w:rPr>
              <w:t>و</w:t>
            </w:r>
            <w:r w:rsidRPr="002537B3">
              <w:rPr>
                <w:rStyle w:val="SubtleReference"/>
                <w:rtl/>
                <w:rPrChange w:id="531" w:author="Sajjad Abed" w:date="2022-08-26T12:23:00Z">
                  <w:rPr>
                    <w:rStyle w:val="Hyperlink"/>
                    <w:noProof/>
                    <w:rtl/>
                  </w:rPr>
                </w:rPrChange>
              </w:rPr>
              <w:t xml:space="preserve"> </w:t>
            </w:r>
            <w:r w:rsidRPr="002537B3">
              <w:rPr>
                <w:rStyle w:val="SubtleReference"/>
                <w:rFonts w:hint="eastAsia"/>
                <w:rtl/>
                <w:rPrChange w:id="532" w:author="Sajjad Abed" w:date="2022-08-26T12:23:00Z">
                  <w:rPr>
                    <w:rStyle w:val="Hyperlink"/>
                    <w:rFonts w:hint="eastAsia"/>
                    <w:noProof/>
                    <w:rtl/>
                  </w:rPr>
                </w:rPrChange>
              </w:rPr>
              <w:t>بررس</w:t>
            </w:r>
            <w:r w:rsidRPr="002537B3">
              <w:rPr>
                <w:rStyle w:val="SubtleReference"/>
                <w:rFonts w:hint="cs"/>
                <w:rtl/>
                <w:rPrChange w:id="533" w:author="Sajjad Abed" w:date="2022-08-26T12:23:00Z">
                  <w:rPr>
                    <w:rStyle w:val="Hyperlink"/>
                    <w:rFonts w:hint="cs"/>
                    <w:noProof/>
                    <w:rtl/>
                  </w:rPr>
                </w:rPrChange>
              </w:rPr>
              <w:t>ی</w:t>
            </w:r>
            <w:r w:rsidRPr="002537B3">
              <w:rPr>
                <w:rStyle w:val="SubtleReference"/>
                <w:rtl/>
                <w:rPrChange w:id="534" w:author="Sajjad Abed" w:date="2022-08-26T12:23:00Z">
                  <w:rPr>
                    <w:rStyle w:val="Hyperlink"/>
                    <w:noProof/>
                    <w:rtl/>
                  </w:rPr>
                </w:rPrChange>
              </w:rPr>
              <w:t xml:space="preserve"> </w:t>
            </w:r>
            <w:r w:rsidRPr="002537B3">
              <w:rPr>
                <w:rStyle w:val="SubtleReference"/>
                <w:rFonts w:hint="eastAsia"/>
                <w:rtl/>
                <w:rPrChange w:id="535" w:author="Sajjad Abed" w:date="2022-08-26T12:23:00Z">
                  <w:rPr>
                    <w:rStyle w:val="Hyperlink"/>
                    <w:rFonts w:hint="eastAsia"/>
                    <w:noProof/>
                    <w:rtl/>
                  </w:rPr>
                </w:rPrChange>
              </w:rPr>
              <w:t>نتا</w:t>
            </w:r>
            <w:r w:rsidRPr="002537B3">
              <w:rPr>
                <w:rStyle w:val="SubtleReference"/>
                <w:rFonts w:hint="cs"/>
                <w:rtl/>
                <w:rPrChange w:id="536" w:author="Sajjad Abed" w:date="2022-08-26T12:23:00Z">
                  <w:rPr>
                    <w:rStyle w:val="Hyperlink"/>
                    <w:rFonts w:hint="cs"/>
                    <w:noProof/>
                    <w:rtl/>
                  </w:rPr>
                </w:rPrChange>
              </w:rPr>
              <w:t>ی</w:t>
            </w:r>
            <w:r w:rsidRPr="002537B3">
              <w:rPr>
                <w:rStyle w:val="SubtleReference"/>
                <w:rFonts w:hint="eastAsia"/>
                <w:rtl/>
                <w:rPrChange w:id="537" w:author="Sajjad Abed" w:date="2022-08-26T12:23:00Z">
                  <w:rPr>
                    <w:rStyle w:val="Hyperlink"/>
                    <w:rFonts w:hint="eastAsia"/>
                    <w:noProof/>
                    <w:rtl/>
                  </w:rPr>
                </w:rPrChange>
              </w:rPr>
              <w:t>ج</w:t>
            </w:r>
            <w:r w:rsidRPr="002537B3">
              <w:rPr>
                <w:rStyle w:val="SubtleReference"/>
                <w:rtl/>
                <w:rPrChange w:id="538" w:author="Sajjad Abed" w:date="2022-08-26T12:23:00Z">
                  <w:rPr>
                    <w:rStyle w:val="Hyperlink"/>
                    <w:noProof/>
                    <w:rtl/>
                  </w:rPr>
                </w:rPrChange>
              </w:rPr>
              <w:t xml:space="preserve"> </w:t>
            </w:r>
            <w:r w:rsidRPr="002537B3">
              <w:rPr>
                <w:rStyle w:val="SubtleReference"/>
                <w:rFonts w:hint="eastAsia"/>
                <w:rtl/>
                <w:rPrChange w:id="539" w:author="Sajjad Abed" w:date="2022-08-26T12:23:00Z">
                  <w:rPr>
                    <w:rStyle w:val="Hyperlink"/>
                    <w:rFonts w:hint="eastAsia"/>
                    <w:noProof/>
                    <w:rtl/>
                  </w:rPr>
                </w:rPrChange>
              </w:rPr>
              <w:t>آن‌ها</w:t>
            </w:r>
            <w:r w:rsidRPr="002537B3">
              <w:rPr>
                <w:rStyle w:val="SubtleReference"/>
                <w:webHidden/>
                <w:rPrChange w:id="540" w:author="Sajjad Abed" w:date="2022-08-26T12:23:00Z">
                  <w:rPr>
                    <w:noProof/>
                    <w:webHidden/>
                  </w:rPr>
                </w:rPrChange>
              </w:rPr>
              <w:tab/>
            </w:r>
            <w:r w:rsidRPr="002537B3">
              <w:rPr>
                <w:rStyle w:val="SubtleReference"/>
                <w:webHidden/>
                <w:rPrChange w:id="541" w:author="Sajjad Abed" w:date="2022-08-26T12:23:00Z">
                  <w:rPr>
                    <w:noProof/>
                    <w:webHidden/>
                  </w:rPr>
                </w:rPrChange>
              </w:rPr>
              <w:fldChar w:fldCharType="begin"/>
            </w:r>
            <w:r w:rsidRPr="002537B3">
              <w:rPr>
                <w:rStyle w:val="SubtleReference"/>
                <w:webHidden/>
                <w:rPrChange w:id="542" w:author="Sajjad Abed" w:date="2022-08-26T12:23:00Z">
                  <w:rPr>
                    <w:noProof/>
                    <w:webHidden/>
                  </w:rPr>
                </w:rPrChange>
              </w:rPr>
              <w:instrText xml:space="preserve"> PAGEREF _Toc112409023 \h </w:instrText>
            </w:r>
          </w:ins>
          <w:r w:rsidRPr="002537B3">
            <w:rPr>
              <w:rStyle w:val="SubtleReference"/>
              <w:webHidden/>
              <w:rPrChange w:id="543" w:author="Sajjad Abed" w:date="2022-08-26T12:23:00Z">
                <w:rPr>
                  <w:rStyle w:val="SubtleReference"/>
                  <w:webHidden/>
                </w:rPr>
              </w:rPrChange>
            </w:rPr>
          </w:r>
          <w:r w:rsidRPr="002537B3">
            <w:rPr>
              <w:rStyle w:val="SubtleReference"/>
              <w:webHidden/>
              <w:rPrChange w:id="544" w:author="Sajjad Abed" w:date="2022-08-26T12:23:00Z">
                <w:rPr>
                  <w:noProof/>
                  <w:webHidden/>
                </w:rPr>
              </w:rPrChange>
            </w:rPr>
            <w:fldChar w:fldCharType="separate"/>
          </w:r>
          <w:r w:rsidR="008E7219">
            <w:rPr>
              <w:rStyle w:val="SubtleReference"/>
              <w:noProof/>
              <w:webHidden/>
              <w:rtl/>
              <w:lang w:bidi="ar-SA"/>
            </w:rPr>
            <w:t>28</w:t>
          </w:r>
          <w:ins w:id="545" w:author="Sajjad Abed" w:date="2022-08-26T12:23:00Z">
            <w:r w:rsidRPr="002537B3">
              <w:rPr>
                <w:rStyle w:val="SubtleReference"/>
                <w:webHidden/>
                <w:rPrChange w:id="546" w:author="Sajjad Abed" w:date="2022-08-26T12:23:00Z">
                  <w:rPr>
                    <w:noProof/>
                    <w:webHidden/>
                  </w:rPr>
                </w:rPrChange>
              </w:rPr>
              <w:fldChar w:fldCharType="end"/>
            </w:r>
            <w:r w:rsidRPr="002537B3">
              <w:rPr>
                <w:rStyle w:val="SubtleReference"/>
                <w:rPrChange w:id="547" w:author="Sajjad Abed" w:date="2022-08-26T12:23:00Z">
                  <w:rPr>
                    <w:rStyle w:val="Hyperlink"/>
                    <w:noProof/>
                  </w:rPr>
                </w:rPrChange>
              </w:rPr>
              <w:fldChar w:fldCharType="end"/>
            </w:r>
          </w:ins>
        </w:p>
        <w:p w14:paraId="1852D4B0" w14:textId="64E9E2EF" w:rsidR="002537B3" w:rsidRPr="002537B3" w:rsidRDefault="002537B3">
          <w:pPr>
            <w:pStyle w:val="TOC1"/>
            <w:rPr>
              <w:ins w:id="548" w:author="Sajjad Abed" w:date="2022-08-26T12:23:00Z"/>
              <w:rStyle w:val="SubtleReference"/>
              <w:rPrChange w:id="549" w:author="Sajjad Abed" w:date="2022-08-26T12:23:00Z">
                <w:rPr>
                  <w:ins w:id="550" w:author="Sajjad Abed" w:date="2022-08-26T12:23:00Z"/>
                  <w:rFonts w:asciiTheme="minorHAnsi" w:eastAsiaTheme="minorEastAsia" w:hAnsiTheme="minorHAnsi" w:cstheme="minorBidi"/>
                  <w:noProof/>
                  <w:sz w:val="22"/>
                  <w:szCs w:val="22"/>
                  <w:lang w:bidi="ar-SA"/>
                </w:rPr>
              </w:rPrChange>
            </w:rPr>
            <w:pPrChange w:id="551" w:author="Sajjad Abed" w:date="2022-08-26T12:23:00Z">
              <w:pPr>
                <w:pStyle w:val="TOC1"/>
                <w:tabs>
                  <w:tab w:val="left" w:pos="4859"/>
                </w:tabs>
                <w:bidi w:val="0"/>
              </w:pPr>
            </w:pPrChange>
          </w:pPr>
          <w:ins w:id="552" w:author="Sajjad Abed" w:date="2022-08-26T12:23:00Z">
            <w:r w:rsidRPr="002537B3">
              <w:rPr>
                <w:rStyle w:val="SubtleReference"/>
                <w:rPrChange w:id="553" w:author="Sajjad Abed" w:date="2022-08-26T12:23:00Z">
                  <w:rPr>
                    <w:rStyle w:val="Hyperlink"/>
                    <w:noProof/>
                  </w:rPr>
                </w:rPrChange>
              </w:rPr>
              <w:fldChar w:fldCharType="begin"/>
            </w:r>
            <w:r w:rsidRPr="002537B3">
              <w:rPr>
                <w:rStyle w:val="SubtleReference"/>
                <w:rPrChange w:id="554" w:author="Sajjad Abed" w:date="2022-08-26T12:23:00Z">
                  <w:rPr>
                    <w:rStyle w:val="Hyperlink"/>
                    <w:noProof/>
                  </w:rPr>
                </w:rPrChange>
              </w:rPr>
              <w:instrText xml:space="preserve"> </w:instrText>
            </w:r>
            <w:r w:rsidRPr="002537B3">
              <w:rPr>
                <w:rStyle w:val="SubtleReference"/>
                <w:rPrChange w:id="555" w:author="Sajjad Abed" w:date="2022-08-26T12:23:00Z">
                  <w:rPr>
                    <w:noProof/>
                  </w:rPr>
                </w:rPrChange>
              </w:rPr>
              <w:instrText>HYPERLINK \l "_Toc112409024"</w:instrText>
            </w:r>
            <w:r w:rsidRPr="002537B3">
              <w:rPr>
                <w:rStyle w:val="SubtleReference"/>
                <w:rPrChange w:id="556" w:author="Sajjad Abed" w:date="2022-08-26T12:23:00Z">
                  <w:rPr>
                    <w:rStyle w:val="Hyperlink"/>
                    <w:noProof/>
                  </w:rPr>
                </w:rPrChange>
              </w:rPr>
              <w:instrText xml:space="preserve"> </w:instrText>
            </w:r>
            <w:r w:rsidRPr="002537B3">
              <w:rPr>
                <w:rStyle w:val="SubtleReference"/>
                <w:rPrChange w:id="557" w:author="Sajjad Abed" w:date="2022-08-26T12:23:00Z">
                  <w:rPr>
                    <w:rStyle w:val="Hyperlink"/>
                    <w:noProof/>
                  </w:rPr>
                </w:rPrChange>
              </w:rPr>
              <w:fldChar w:fldCharType="separate"/>
            </w:r>
            <w:r w:rsidRPr="002537B3">
              <w:rPr>
                <w:rStyle w:val="SubtleReference"/>
                <w:rtl/>
                <w:rPrChange w:id="558" w:author="Sajjad Abed" w:date="2022-08-26T12:23:00Z">
                  <w:rPr>
                    <w:rStyle w:val="Hyperlink"/>
                    <w:rFonts w:ascii="B Nazanin" w:hAnsi="B Nazanin"/>
                    <w:noProof/>
                    <w:rtl/>
                  </w:rPr>
                </w:rPrChange>
              </w:rPr>
              <w:t>8.</w:t>
            </w:r>
            <w:r w:rsidRPr="002537B3">
              <w:rPr>
                <w:rStyle w:val="SubtleReference"/>
                <w:rPrChange w:id="559" w:author="Sajjad Abed" w:date="2022-08-26T12:23:00Z">
                  <w:rPr>
                    <w:rFonts w:asciiTheme="minorHAnsi" w:eastAsiaTheme="minorEastAsia" w:hAnsiTheme="minorHAnsi" w:cstheme="minorBidi"/>
                    <w:noProof/>
                    <w:sz w:val="22"/>
                    <w:szCs w:val="22"/>
                    <w:lang w:bidi="ar-SA"/>
                  </w:rPr>
                </w:rPrChange>
              </w:rPr>
              <w:tab/>
            </w:r>
            <w:r w:rsidRPr="002537B3">
              <w:rPr>
                <w:rStyle w:val="SubtleReference"/>
                <w:rFonts w:hint="eastAsia"/>
                <w:rtl/>
                <w:rPrChange w:id="560" w:author="Sajjad Abed" w:date="2022-08-26T12:23:00Z">
                  <w:rPr>
                    <w:rStyle w:val="Hyperlink"/>
                    <w:rFonts w:hint="eastAsia"/>
                    <w:noProof/>
                    <w:rtl/>
                  </w:rPr>
                </w:rPrChange>
              </w:rPr>
              <w:t>بررس</w:t>
            </w:r>
            <w:r w:rsidRPr="002537B3">
              <w:rPr>
                <w:rStyle w:val="SubtleReference"/>
                <w:rFonts w:hint="cs"/>
                <w:rtl/>
                <w:rPrChange w:id="561" w:author="Sajjad Abed" w:date="2022-08-26T12:23:00Z">
                  <w:rPr>
                    <w:rStyle w:val="Hyperlink"/>
                    <w:rFonts w:hint="cs"/>
                    <w:noProof/>
                    <w:rtl/>
                  </w:rPr>
                </w:rPrChange>
              </w:rPr>
              <w:t>ی</w:t>
            </w:r>
            <w:r w:rsidRPr="002537B3">
              <w:rPr>
                <w:rStyle w:val="SubtleReference"/>
                <w:rtl/>
                <w:rPrChange w:id="562" w:author="Sajjad Abed" w:date="2022-08-26T12:23:00Z">
                  <w:rPr>
                    <w:rStyle w:val="Hyperlink"/>
                    <w:noProof/>
                    <w:rtl/>
                  </w:rPr>
                </w:rPrChange>
              </w:rPr>
              <w:t xml:space="preserve"> </w:t>
            </w:r>
            <w:r w:rsidRPr="002537B3">
              <w:rPr>
                <w:rStyle w:val="SubtleReference"/>
                <w:rFonts w:hint="eastAsia"/>
                <w:rtl/>
                <w:rPrChange w:id="563" w:author="Sajjad Abed" w:date="2022-08-26T12:23:00Z">
                  <w:rPr>
                    <w:rStyle w:val="Hyperlink"/>
                    <w:rFonts w:hint="eastAsia"/>
                    <w:noProof/>
                    <w:rtl/>
                  </w:rPr>
                </w:rPrChange>
              </w:rPr>
              <w:t>و</w:t>
            </w:r>
            <w:r w:rsidRPr="002537B3">
              <w:rPr>
                <w:rStyle w:val="SubtleReference"/>
                <w:rtl/>
                <w:rPrChange w:id="564" w:author="Sajjad Abed" w:date="2022-08-26T12:23:00Z">
                  <w:rPr>
                    <w:rStyle w:val="Hyperlink"/>
                    <w:noProof/>
                    <w:rtl/>
                  </w:rPr>
                </w:rPrChange>
              </w:rPr>
              <w:t xml:space="preserve"> </w:t>
            </w:r>
            <w:r w:rsidRPr="002537B3">
              <w:rPr>
                <w:rStyle w:val="SubtleReference"/>
                <w:rFonts w:hint="eastAsia"/>
                <w:rtl/>
                <w:rPrChange w:id="565" w:author="Sajjad Abed" w:date="2022-08-26T12:23:00Z">
                  <w:rPr>
                    <w:rStyle w:val="Hyperlink"/>
                    <w:rFonts w:hint="eastAsia"/>
                    <w:noProof/>
                    <w:rtl/>
                  </w:rPr>
                </w:rPrChange>
              </w:rPr>
              <w:t>آماده</w:t>
            </w:r>
            <w:r w:rsidRPr="002537B3">
              <w:rPr>
                <w:rStyle w:val="SubtleReference"/>
                <w:rtl/>
                <w:rPrChange w:id="566" w:author="Sajjad Abed" w:date="2022-08-26T12:23:00Z">
                  <w:rPr>
                    <w:rStyle w:val="Hyperlink"/>
                    <w:noProof/>
                    <w:rtl/>
                  </w:rPr>
                </w:rPrChange>
              </w:rPr>
              <w:t xml:space="preserve"> </w:t>
            </w:r>
            <w:r w:rsidRPr="002537B3">
              <w:rPr>
                <w:rStyle w:val="SubtleReference"/>
                <w:rFonts w:hint="eastAsia"/>
                <w:rtl/>
                <w:rPrChange w:id="567" w:author="Sajjad Abed" w:date="2022-08-26T12:23:00Z">
                  <w:rPr>
                    <w:rStyle w:val="Hyperlink"/>
                    <w:rFonts w:hint="eastAsia"/>
                    <w:noProof/>
                    <w:rtl/>
                  </w:rPr>
                </w:rPrChange>
              </w:rPr>
              <w:t>ساز</w:t>
            </w:r>
            <w:r w:rsidRPr="002537B3">
              <w:rPr>
                <w:rStyle w:val="SubtleReference"/>
                <w:rFonts w:hint="cs"/>
                <w:rtl/>
                <w:rPrChange w:id="568" w:author="Sajjad Abed" w:date="2022-08-26T12:23:00Z">
                  <w:rPr>
                    <w:rStyle w:val="Hyperlink"/>
                    <w:rFonts w:hint="cs"/>
                    <w:noProof/>
                    <w:rtl/>
                  </w:rPr>
                </w:rPrChange>
              </w:rPr>
              <w:t>ی</w:t>
            </w:r>
            <w:r w:rsidRPr="002537B3">
              <w:rPr>
                <w:rStyle w:val="SubtleReference"/>
                <w:rtl/>
                <w:rPrChange w:id="569" w:author="Sajjad Abed" w:date="2022-08-26T12:23:00Z">
                  <w:rPr>
                    <w:rStyle w:val="Hyperlink"/>
                    <w:noProof/>
                    <w:rtl/>
                  </w:rPr>
                </w:rPrChange>
              </w:rPr>
              <w:t xml:space="preserve"> </w:t>
            </w:r>
            <w:r w:rsidRPr="002537B3">
              <w:rPr>
                <w:rStyle w:val="SubtleReference"/>
                <w:rFonts w:hint="eastAsia"/>
                <w:rtl/>
                <w:rPrChange w:id="570" w:author="Sajjad Abed" w:date="2022-08-26T12:23:00Z">
                  <w:rPr>
                    <w:rStyle w:val="Hyperlink"/>
                    <w:rFonts w:hint="eastAsia"/>
                    <w:noProof/>
                    <w:rtl/>
                  </w:rPr>
                </w:rPrChange>
              </w:rPr>
              <w:t>داده‌ها</w:t>
            </w:r>
            <w:r w:rsidRPr="002537B3">
              <w:rPr>
                <w:rStyle w:val="SubtleReference"/>
                <w:rtl/>
                <w:rPrChange w:id="571" w:author="Sajjad Abed" w:date="2022-08-26T12:23:00Z">
                  <w:rPr>
                    <w:rStyle w:val="Hyperlink"/>
                    <w:noProof/>
                    <w:rtl/>
                  </w:rPr>
                </w:rPrChange>
              </w:rPr>
              <w:t xml:space="preserve"> </w:t>
            </w:r>
            <w:r w:rsidRPr="002537B3">
              <w:rPr>
                <w:rStyle w:val="SubtleReference"/>
                <w:rFonts w:hint="eastAsia"/>
                <w:rtl/>
                <w:rPrChange w:id="572" w:author="Sajjad Abed" w:date="2022-08-26T12:23:00Z">
                  <w:rPr>
                    <w:rStyle w:val="Hyperlink"/>
                    <w:rFonts w:hint="eastAsia"/>
                    <w:noProof/>
                    <w:rtl/>
                  </w:rPr>
                </w:rPrChange>
              </w:rPr>
              <w:t>برا</w:t>
            </w:r>
            <w:r w:rsidRPr="002537B3">
              <w:rPr>
                <w:rStyle w:val="SubtleReference"/>
                <w:rFonts w:hint="cs"/>
                <w:rtl/>
                <w:rPrChange w:id="573" w:author="Sajjad Abed" w:date="2022-08-26T12:23:00Z">
                  <w:rPr>
                    <w:rStyle w:val="Hyperlink"/>
                    <w:rFonts w:hint="cs"/>
                    <w:noProof/>
                    <w:rtl/>
                  </w:rPr>
                </w:rPrChange>
              </w:rPr>
              <w:t>ی</w:t>
            </w:r>
            <w:r w:rsidRPr="002537B3">
              <w:rPr>
                <w:rStyle w:val="SubtleReference"/>
                <w:rtl/>
                <w:rPrChange w:id="574" w:author="Sajjad Abed" w:date="2022-08-26T12:23:00Z">
                  <w:rPr>
                    <w:rStyle w:val="Hyperlink"/>
                    <w:noProof/>
                    <w:rtl/>
                  </w:rPr>
                </w:rPrChange>
              </w:rPr>
              <w:t xml:space="preserve"> </w:t>
            </w:r>
            <w:r w:rsidRPr="002537B3">
              <w:rPr>
                <w:rStyle w:val="SubtleReference"/>
                <w:rFonts w:hint="eastAsia"/>
                <w:rtl/>
                <w:rPrChange w:id="575" w:author="Sajjad Abed" w:date="2022-08-26T12:23:00Z">
                  <w:rPr>
                    <w:rStyle w:val="Hyperlink"/>
                    <w:rFonts w:hint="eastAsia"/>
                    <w:noProof/>
                    <w:rtl/>
                  </w:rPr>
                </w:rPrChange>
              </w:rPr>
              <w:t>آموزش</w:t>
            </w:r>
            <w:r w:rsidRPr="002537B3">
              <w:rPr>
                <w:rStyle w:val="SubtleReference"/>
                <w:rtl/>
                <w:rPrChange w:id="576" w:author="Sajjad Abed" w:date="2022-08-26T12:23:00Z">
                  <w:rPr>
                    <w:rStyle w:val="Hyperlink"/>
                    <w:noProof/>
                    <w:rtl/>
                  </w:rPr>
                </w:rPrChange>
              </w:rPr>
              <w:t xml:space="preserve"> </w:t>
            </w:r>
            <w:r w:rsidRPr="002537B3">
              <w:rPr>
                <w:rStyle w:val="SubtleReference"/>
                <w:rFonts w:hint="eastAsia"/>
                <w:rtl/>
                <w:rPrChange w:id="577" w:author="Sajjad Abed" w:date="2022-08-26T12:23:00Z">
                  <w:rPr>
                    <w:rStyle w:val="Hyperlink"/>
                    <w:rFonts w:hint="eastAsia"/>
                    <w:noProof/>
                    <w:rtl/>
                  </w:rPr>
                </w:rPrChange>
              </w:rPr>
              <w:t>مدل</w:t>
            </w:r>
            <w:r w:rsidRPr="002537B3">
              <w:rPr>
                <w:rStyle w:val="SubtleReference"/>
                <w:rtl/>
                <w:rPrChange w:id="578" w:author="Sajjad Abed" w:date="2022-08-26T12:23:00Z">
                  <w:rPr>
                    <w:rStyle w:val="Hyperlink"/>
                    <w:noProof/>
                    <w:rtl/>
                  </w:rPr>
                </w:rPrChange>
              </w:rPr>
              <w:t xml:space="preserve"> </w:t>
            </w:r>
            <w:r w:rsidRPr="002537B3">
              <w:rPr>
                <w:rStyle w:val="SubtleReference"/>
                <w:rFonts w:hint="eastAsia"/>
                <w:rtl/>
                <w:rPrChange w:id="579" w:author="Sajjad Abed" w:date="2022-08-26T12:23:00Z">
                  <w:rPr>
                    <w:rStyle w:val="Hyperlink"/>
                    <w:rFonts w:hint="eastAsia"/>
                    <w:noProof/>
                    <w:rtl/>
                  </w:rPr>
                </w:rPrChange>
              </w:rPr>
              <w:t>بر</w:t>
            </w:r>
            <w:r w:rsidRPr="002537B3">
              <w:rPr>
                <w:rStyle w:val="SubtleReference"/>
                <w:rtl/>
                <w:rPrChange w:id="580" w:author="Sajjad Abed" w:date="2022-08-26T12:23:00Z">
                  <w:rPr>
                    <w:rStyle w:val="Hyperlink"/>
                    <w:noProof/>
                    <w:rtl/>
                  </w:rPr>
                </w:rPrChange>
              </w:rPr>
              <w:t xml:space="preserve"> </w:t>
            </w:r>
            <w:r w:rsidRPr="002537B3">
              <w:rPr>
                <w:rStyle w:val="SubtleReference"/>
                <w:rFonts w:hint="eastAsia"/>
                <w:rtl/>
                <w:rPrChange w:id="581" w:author="Sajjad Abed" w:date="2022-08-26T12:23:00Z">
                  <w:rPr>
                    <w:rStyle w:val="Hyperlink"/>
                    <w:rFonts w:hint="eastAsia"/>
                    <w:noProof/>
                    <w:rtl/>
                  </w:rPr>
                </w:rPrChange>
              </w:rPr>
              <w:t>پا</w:t>
            </w:r>
            <w:r w:rsidRPr="002537B3">
              <w:rPr>
                <w:rStyle w:val="SubtleReference"/>
                <w:rFonts w:hint="cs"/>
                <w:rtl/>
                <w:rPrChange w:id="582" w:author="Sajjad Abed" w:date="2022-08-26T12:23:00Z">
                  <w:rPr>
                    <w:rStyle w:val="Hyperlink"/>
                    <w:rFonts w:hint="cs"/>
                    <w:noProof/>
                    <w:rtl/>
                  </w:rPr>
                </w:rPrChange>
              </w:rPr>
              <w:t>ی</w:t>
            </w:r>
            <w:r w:rsidRPr="002537B3">
              <w:rPr>
                <w:rStyle w:val="SubtleReference"/>
                <w:rFonts w:hint="eastAsia"/>
                <w:rtl/>
                <w:rPrChange w:id="583" w:author="Sajjad Abed" w:date="2022-08-26T12:23:00Z">
                  <w:rPr>
                    <w:rStyle w:val="Hyperlink"/>
                    <w:rFonts w:hint="eastAsia"/>
                    <w:noProof/>
                    <w:rtl/>
                  </w:rPr>
                </w:rPrChange>
              </w:rPr>
              <w:t>ه‌</w:t>
            </w:r>
            <w:r w:rsidRPr="002537B3">
              <w:rPr>
                <w:rStyle w:val="SubtleReference"/>
                <w:rFonts w:hint="cs"/>
                <w:rtl/>
                <w:rPrChange w:id="584" w:author="Sajjad Abed" w:date="2022-08-26T12:23:00Z">
                  <w:rPr>
                    <w:rStyle w:val="Hyperlink"/>
                    <w:rFonts w:hint="cs"/>
                    <w:noProof/>
                    <w:rtl/>
                  </w:rPr>
                </w:rPrChange>
              </w:rPr>
              <w:t>ی</w:t>
            </w:r>
            <w:r w:rsidRPr="002537B3">
              <w:rPr>
                <w:rStyle w:val="SubtleReference"/>
                <w:rtl/>
                <w:rPrChange w:id="585" w:author="Sajjad Abed" w:date="2022-08-26T12:23:00Z">
                  <w:rPr>
                    <w:rStyle w:val="Hyperlink"/>
                    <w:noProof/>
                    <w:rtl/>
                  </w:rPr>
                </w:rPrChange>
              </w:rPr>
              <w:t xml:space="preserve"> </w:t>
            </w:r>
            <w:r w:rsidRPr="002537B3">
              <w:rPr>
                <w:rStyle w:val="SubtleReference"/>
                <w:rFonts w:hint="eastAsia"/>
                <w:rtl/>
                <w:rPrChange w:id="586" w:author="Sajjad Abed" w:date="2022-08-26T12:23:00Z">
                  <w:rPr>
                    <w:rStyle w:val="Hyperlink"/>
                    <w:rFonts w:hint="eastAsia"/>
                    <w:noProof/>
                    <w:rtl/>
                  </w:rPr>
                </w:rPrChange>
              </w:rPr>
              <w:t>کتگور</w:t>
            </w:r>
            <w:r w:rsidRPr="002537B3">
              <w:rPr>
                <w:rStyle w:val="SubtleReference"/>
                <w:rFonts w:hint="cs"/>
                <w:rtl/>
                <w:rPrChange w:id="587" w:author="Sajjad Abed" w:date="2022-08-26T12:23:00Z">
                  <w:rPr>
                    <w:rStyle w:val="Hyperlink"/>
                    <w:rFonts w:hint="cs"/>
                    <w:noProof/>
                    <w:rtl/>
                  </w:rPr>
                </w:rPrChange>
              </w:rPr>
              <w:t>ی</w:t>
            </w:r>
            <w:r w:rsidRPr="002537B3">
              <w:rPr>
                <w:rStyle w:val="SubtleReference"/>
                <w:webHidden/>
                <w:rPrChange w:id="588" w:author="Sajjad Abed" w:date="2022-08-26T12:23:00Z">
                  <w:rPr>
                    <w:noProof/>
                    <w:webHidden/>
                  </w:rPr>
                </w:rPrChange>
              </w:rPr>
              <w:tab/>
            </w:r>
            <w:r w:rsidRPr="002537B3">
              <w:rPr>
                <w:rStyle w:val="SubtleReference"/>
                <w:webHidden/>
                <w:rPrChange w:id="589" w:author="Sajjad Abed" w:date="2022-08-26T12:23:00Z">
                  <w:rPr>
                    <w:noProof/>
                    <w:webHidden/>
                  </w:rPr>
                </w:rPrChange>
              </w:rPr>
              <w:fldChar w:fldCharType="begin"/>
            </w:r>
            <w:r w:rsidRPr="002537B3">
              <w:rPr>
                <w:rStyle w:val="SubtleReference"/>
                <w:webHidden/>
                <w:rPrChange w:id="590" w:author="Sajjad Abed" w:date="2022-08-26T12:23:00Z">
                  <w:rPr>
                    <w:noProof/>
                    <w:webHidden/>
                  </w:rPr>
                </w:rPrChange>
              </w:rPr>
              <w:instrText xml:space="preserve"> PAGEREF _Toc112409024 \h </w:instrText>
            </w:r>
          </w:ins>
          <w:r w:rsidRPr="002537B3">
            <w:rPr>
              <w:rStyle w:val="SubtleReference"/>
              <w:webHidden/>
              <w:rPrChange w:id="591" w:author="Sajjad Abed" w:date="2022-08-26T12:23:00Z">
                <w:rPr>
                  <w:rStyle w:val="SubtleReference"/>
                  <w:webHidden/>
                </w:rPr>
              </w:rPrChange>
            </w:rPr>
          </w:r>
          <w:r w:rsidRPr="002537B3">
            <w:rPr>
              <w:rStyle w:val="SubtleReference"/>
              <w:webHidden/>
              <w:rPrChange w:id="592" w:author="Sajjad Abed" w:date="2022-08-26T12:23:00Z">
                <w:rPr>
                  <w:noProof/>
                  <w:webHidden/>
                </w:rPr>
              </w:rPrChange>
            </w:rPr>
            <w:fldChar w:fldCharType="separate"/>
          </w:r>
          <w:r w:rsidR="008E7219">
            <w:rPr>
              <w:rStyle w:val="SubtleReference"/>
              <w:noProof/>
              <w:webHidden/>
              <w:rtl/>
              <w:lang w:bidi="ar-SA"/>
            </w:rPr>
            <w:t>34</w:t>
          </w:r>
          <w:ins w:id="593" w:author="Sajjad Abed" w:date="2022-08-26T12:23:00Z">
            <w:r w:rsidRPr="002537B3">
              <w:rPr>
                <w:rStyle w:val="SubtleReference"/>
                <w:webHidden/>
                <w:rPrChange w:id="594" w:author="Sajjad Abed" w:date="2022-08-26T12:23:00Z">
                  <w:rPr>
                    <w:noProof/>
                    <w:webHidden/>
                  </w:rPr>
                </w:rPrChange>
              </w:rPr>
              <w:fldChar w:fldCharType="end"/>
            </w:r>
            <w:r w:rsidRPr="002537B3">
              <w:rPr>
                <w:rStyle w:val="SubtleReference"/>
                <w:rPrChange w:id="595" w:author="Sajjad Abed" w:date="2022-08-26T12:23:00Z">
                  <w:rPr>
                    <w:rStyle w:val="Hyperlink"/>
                    <w:noProof/>
                  </w:rPr>
                </w:rPrChange>
              </w:rPr>
              <w:fldChar w:fldCharType="end"/>
            </w:r>
          </w:ins>
        </w:p>
        <w:p w14:paraId="3CB61FA8" w14:textId="3DD82983" w:rsidR="002537B3" w:rsidRPr="002537B3" w:rsidRDefault="002537B3">
          <w:pPr>
            <w:pStyle w:val="TOC1"/>
            <w:rPr>
              <w:ins w:id="596" w:author="Sajjad Abed" w:date="2022-08-26T12:23:00Z"/>
              <w:rStyle w:val="SubtleReference"/>
              <w:rPrChange w:id="597" w:author="Sajjad Abed" w:date="2022-08-26T12:23:00Z">
                <w:rPr>
                  <w:ins w:id="598" w:author="Sajjad Abed" w:date="2022-08-26T12:23:00Z"/>
                  <w:rFonts w:asciiTheme="minorHAnsi" w:eastAsiaTheme="minorEastAsia" w:hAnsiTheme="minorHAnsi" w:cstheme="minorBidi"/>
                  <w:noProof/>
                  <w:sz w:val="22"/>
                  <w:szCs w:val="22"/>
                  <w:lang w:bidi="ar-SA"/>
                </w:rPr>
              </w:rPrChange>
            </w:rPr>
            <w:pPrChange w:id="599" w:author="Sajjad Abed" w:date="2022-08-26T12:23:00Z">
              <w:pPr>
                <w:pStyle w:val="TOC1"/>
                <w:tabs>
                  <w:tab w:val="left" w:pos="4321"/>
                </w:tabs>
                <w:bidi w:val="0"/>
              </w:pPr>
            </w:pPrChange>
          </w:pPr>
          <w:ins w:id="600" w:author="Sajjad Abed" w:date="2022-08-26T12:23:00Z">
            <w:r w:rsidRPr="002537B3">
              <w:rPr>
                <w:rStyle w:val="SubtleReference"/>
                <w:rPrChange w:id="601" w:author="Sajjad Abed" w:date="2022-08-26T12:23:00Z">
                  <w:rPr>
                    <w:rStyle w:val="Hyperlink"/>
                    <w:noProof/>
                  </w:rPr>
                </w:rPrChange>
              </w:rPr>
              <w:fldChar w:fldCharType="begin"/>
            </w:r>
            <w:r w:rsidRPr="002537B3">
              <w:rPr>
                <w:rStyle w:val="SubtleReference"/>
                <w:rPrChange w:id="602" w:author="Sajjad Abed" w:date="2022-08-26T12:23:00Z">
                  <w:rPr>
                    <w:rStyle w:val="Hyperlink"/>
                    <w:noProof/>
                  </w:rPr>
                </w:rPrChange>
              </w:rPr>
              <w:instrText xml:space="preserve"> </w:instrText>
            </w:r>
            <w:r w:rsidRPr="002537B3">
              <w:rPr>
                <w:rStyle w:val="SubtleReference"/>
                <w:rPrChange w:id="603" w:author="Sajjad Abed" w:date="2022-08-26T12:23:00Z">
                  <w:rPr>
                    <w:noProof/>
                  </w:rPr>
                </w:rPrChange>
              </w:rPr>
              <w:instrText>HYPERLINK \l "_Toc112409025"</w:instrText>
            </w:r>
            <w:r w:rsidRPr="002537B3">
              <w:rPr>
                <w:rStyle w:val="SubtleReference"/>
                <w:rPrChange w:id="604" w:author="Sajjad Abed" w:date="2022-08-26T12:23:00Z">
                  <w:rPr>
                    <w:rStyle w:val="Hyperlink"/>
                    <w:noProof/>
                  </w:rPr>
                </w:rPrChange>
              </w:rPr>
              <w:instrText xml:space="preserve"> </w:instrText>
            </w:r>
            <w:r w:rsidRPr="002537B3">
              <w:rPr>
                <w:rStyle w:val="SubtleReference"/>
                <w:rPrChange w:id="605" w:author="Sajjad Abed" w:date="2022-08-26T12:23:00Z">
                  <w:rPr>
                    <w:rStyle w:val="Hyperlink"/>
                    <w:noProof/>
                  </w:rPr>
                </w:rPrChange>
              </w:rPr>
              <w:fldChar w:fldCharType="separate"/>
            </w:r>
            <w:r w:rsidRPr="002537B3">
              <w:rPr>
                <w:rStyle w:val="SubtleReference"/>
                <w:rtl/>
                <w:rPrChange w:id="606" w:author="Sajjad Abed" w:date="2022-08-26T12:23:00Z">
                  <w:rPr>
                    <w:rStyle w:val="Hyperlink"/>
                    <w:rFonts w:ascii="B Nazanin" w:hAnsi="B Nazanin"/>
                    <w:noProof/>
                    <w:rtl/>
                  </w:rPr>
                </w:rPrChange>
              </w:rPr>
              <w:t>9.</w:t>
            </w:r>
            <w:r w:rsidRPr="002537B3">
              <w:rPr>
                <w:rStyle w:val="SubtleReference"/>
                <w:rPrChange w:id="607" w:author="Sajjad Abed" w:date="2022-08-26T12:23:00Z">
                  <w:rPr>
                    <w:rFonts w:asciiTheme="minorHAnsi" w:eastAsiaTheme="minorEastAsia" w:hAnsiTheme="minorHAnsi" w:cstheme="minorBidi"/>
                    <w:noProof/>
                    <w:sz w:val="22"/>
                    <w:szCs w:val="22"/>
                    <w:lang w:bidi="ar-SA"/>
                  </w:rPr>
                </w:rPrChange>
              </w:rPr>
              <w:tab/>
            </w:r>
            <w:r w:rsidRPr="002537B3">
              <w:rPr>
                <w:rStyle w:val="SubtleReference"/>
                <w:rFonts w:hint="eastAsia"/>
                <w:rtl/>
                <w:rPrChange w:id="608" w:author="Sajjad Abed" w:date="2022-08-26T12:23:00Z">
                  <w:rPr>
                    <w:rStyle w:val="Hyperlink"/>
                    <w:rFonts w:hint="eastAsia"/>
                    <w:noProof/>
                    <w:rtl/>
                  </w:rPr>
                </w:rPrChange>
              </w:rPr>
              <w:t>بررس</w:t>
            </w:r>
            <w:r w:rsidRPr="002537B3">
              <w:rPr>
                <w:rStyle w:val="SubtleReference"/>
                <w:rFonts w:hint="cs"/>
                <w:rtl/>
                <w:rPrChange w:id="609" w:author="Sajjad Abed" w:date="2022-08-26T12:23:00Z">
                  <w:rPr>
                    <w:rStyle w:val="Hyperlink"/>
                    <w:rFonts w:hint="cs"/>
                    <w:noProof/>
                    <w:rtl/>
                  </w:rPr>
                </w:rPrChange>
              </w:rPr>
              <w:t>ی</w:t>
            </w:r>
            <w:r w:rsidRPr="002537B3">
              <w:rPr>
                <w:rStyle w:val="SubtleReference"/>
                <w:rtl/>
                <w:rPrChange w:id="610" w:author="Sajjad Abed" w:date="2022-08-26T12:23:00Z">
                  <w:rPr>
                    <w:rStyle w:val="Hyperlink"/>
                    <w:noProof/>
                    <w:rtl/>
                  </w:rPr>
                </w:rPrChange>
              </w:rPr>
              <w:t xml:space="preserve"> </w:t>
            </w:r>
            <w:r w:rsidRPr="002537B3">
              <w:rPr>
                <w:rStyle w:val="SubtleReference"/>
                <w:rFonts w:hint="eastAsia"/>
                <w:rtl/>
                <w:rPrChange w:id="611" w:author="Sajjad Abed" w:date="2022-08-26T12:23:00Z">
                  <w:rPr>
                    <w:rStyle w:val="Hyperlink"/>
                    <w:rFonts w:hint="eastAsia"/>
                    <w:noProof/>
                    <w:rtl/>
                  </w:rPr>
                </w:rPrChange>
              </w:rPr>
              <w:t>نتا</w:t>
            </w:r>
            <w:r w:rsidRPr="002537B3">
              <w:rPr>
                <w:rStyle w:val="SubtleReference"/>
                <w:rFonts w:hint="cs"/>
                <w:rtl/>
                <w:rPrChange w:id="612" w:author="Sajjad Abed" w:date="2022-08-26T12:23:00Z">
                  <w:rPr>
                    <w:rStyle w:val="Hyperlink"/>
                    <w:rFonts w:hint="cs"/>
                    <w:noProof/>
                    <w:rtl/>
                  </w:rPr>
                </w:rPrChange>
              </w:rPr>
              <w:t>ی</w:t>
            </w:r>
            <w:r w:rsidRPr="002537B3">
              <w:rPr>
                <w:rStyle w:val="SubtleReference"/>
                <w:rFonts w:hint="eastAsia"/>
                <w:rtl/>
                <w:rPrChange w:id="613" w:author="Sajjad Abed" w:date="2022-08-26T12:23:00Z">
                  <w:rPr>
                    <w:rStyle w:val="Hyperlink"/>
                    <w:rFonts w:hint="eastAsia"/>
                    <w:noProof/>
                    <w:rtl/>
                  </w:rPr>
                </w:rPrChange>
              </w:rPr>
              <w:t>ج</w:t>
            </w:r>
            <w:r w:rsidRPr="002537B3">
              <w:rPr>
                <w:rStyle w:val="SubtleReference"/>
                <w:rtl/>
                <w:rPrChange w:id="614" w:author="Sajjad Abed" w:date="2022-08-26T12:23:00Z">
                  <w:rPr>
                    <w:rStyle w:val="Hyperlink"/>
                    <w:noProof/>
                    <w:rtl/>
                  </w:rPr>
                </w:rPrChange>
              </w:rPr>
              <w:t xml:space="preserve"> </w:t>
            </w:r>
            <w:r w:rsidRPr="002537B3">
              <w:rPr>
                <w:rStyle w:val="SubtleReference"/>
                <w:rFonts w:hint="eastAsia"/>
                <w:rtl/>
                <w:rPrChange w:id="615" w:author="Sajjad Abed" w:date="2022-08-26T12:23:00Z">
                  <w:rPr>
                    <w:rStyle w:val="Hyperlink"/>
                    <w:rFonts w:hint="eastAsia"/>
                    <w:noProof/>
                    <w:rtl/>
                  </w:rPr>
                </w:rPrChange>
              </w:rPr>
              <w:t>مدل</w:t>
            </w:r>
            <w:r w:rsidRPr="002537B3">
              <w:rPr>
                <w:rStyle w:val="SubtleReference"/>
                <w:rtl/>
                <w:rPrChange w:id="616" w:author="Sajjad Abed" w:date="2022-08-26T12:23:00Z">
                  <w:rPr>
                    <w:rStyle w:val="Hyperlink"/>
                    <w:noProof/>
                    <w:rtl/>
                  </w:rPr>
                </w:rPrChange>
              </w:rPr>
              <w:t xml:space="preserve"> </w:t>
            </w:r>
            <w:r w:rsidRPr="002537B3">
              <w:rPr>
                <w:rStyle w:val="SubtleReference"/>
                <w:rFonts w:hint="eastAsia"/>
                <w:rtl/>
                <w:rPrChange w:id="617" w:author="Sajjad Abed" w:date="2022-08-26T12:23:00Z">
                  <w:rPr>
                    <w:rStyle w:val="Hyperlink"/>
                    <w:rFonts w:hint="eastAsia"/>
                    <w:noProof/>
                    <w:rtl/>
                  </w:rPr>
                </w:rPrChange>
              </w:rPr>
              <w:t>بر</w:t>
            </w:r>
            <w:r w:rsidRPr="002537B3">
              <w:rPr>
                <w:rStyle w:val="SubtleReference"/>
                <w:rtl/>
                <w:rPrChange w:id="618" w:author="Sajjad Abed" w:date="2022-08-26T12:23:00Z">
                  <w:rPr>
                    <w:rStyle w:val="Hyperlink"/>
                    <w:noProof/>
                    <w:rtl/>
                  </w:rPr>
                </w:rPrChange>
              </w:rPr>
              <w:t xml:space="preserve"> </w:t>
            </w:r>
            <w:r w:rsidRPr="002537B3">
              <w:rPr>
                <w:rStyle w:val="SubtleReference"/>
                <w:rFonts w:hint="eastAsia"/>
                <w:rtl/>
                <w:rPrChange w:id="619" w:author="Sajjad Abed" w:date="2022-08-26T12:23:00Z">
                  <w:rPr>
                    <w:rStyle w:val="Hyperlink"/>
                    <w:rFonts w:hint="eastAsia"/>
                    <w:noProof/>
                    <w:rtl/>
                  </w:rPr>
                </w:rPrChange>
              </w:rPr>
              <w:t>پا</w:t>
            </w:r>
            <w:r w:rsidRPr="002537B3">
              <w:rPr>
                <w:rStyle w:val="SubtleReference"/>
                <w:rFonts w:hint="cs"/>
                <w:rtl/>
                <w:rPrChange w:id="620" w:author="Sajjad Abed" w:date="2022-08-26T12:23:00Z">
                  <w:rPr>
                    <w:rStyle w:val="Hyperlink"/>
                    <w:rFonts w:hint="cs"/>
                    <w:noProof/>
                    <w:rtl/>
                  </w:rPr>
                </w:rPrChange>
              </w:rPr>
              <w:t>ی</w:t>
            </w:r>
            <w:r w:rsidRPr="002537B3">
              <w:rPr>
                <w:rStyle w:val="SubtleReference"/>
                <w:rFonts w:hint="eastAsia"/>
                <w:rtl/>
                <w:rPrChange w:id="621" w:author="Sajjad Abed" w:date="2022-08-26T12:23:00Z">
                  <w:rPr>
                    <w:rStyle w:val="Hyperlink"/>
                    <w:rFonts w:hint="eastAsia"/>
                    <w:noProof/>
                    <w:rtl/>
                  </w:rPr>
                </w:rPrChange>
              </w:rPr>
              <w:t>ه‌</w:t>
            </w:r>
            <w:r w:rsidRPr="002537B3">
              <w:rPr>
                <w:rStyle w:val="SubtleReference"/>
                <w:rFonts w:hint="cs"/>
                <w:rtl/>
                <w:rPrChange w:id="622" w:author="Sajjad Abed" w:date="2022-08-26T12:23:00Z">
                  <w:rPr>
                    <w:rStyle w:val="Hyperlink"/>
                    <w:rFonts w:hint="cs"/>
                    <w:noProof/>
                    <w:rtl/>
                  </w:rPr>
                </w:rPrChange>
              </w:rPr>
              <w:t>ی</w:t>
            </w:r>
            <w:r w:rsidRPr="002537B3">
              <w:rPr>
                <w:rStyle w:val="SubtleReference"/>
                <w:rtl/>
                <w:rPrChange w:id="623" w:author="Sajjad Abed" w:date="2022-08-26T12:23:00Z">
                  <w:rPr>
                    <w:rStyle w:val="Hyperlink"/>
                    <w:noProof/>
                    <w:rtl/>
                  </w:rPr>
                </w:rPrChange>
              </w:rPr>
              <w:t xml:space="preserve"> </w:t>
            </w:r>
            <w:r w:rsidRPr="002537B3">
              <w:rPr>
                <w:rStyle w:val="SubtleReference"/>
                <w:rFonts w:hint="eastAsia"/>
                <w:rtl/>
                <w:rPrChange w:id="624" w:author="Sajjad Abed" w:date="2022-08-26T12:23:00Z">
                  <w:rPr>
                    <w:rStyle w:val="Hyperlink"/>
                    <w:rFonts w:hint="eastAsia"/>
                    <w:noProof/>
                    <w:rtl/>
                  </w:rPr>
                </w:rPrChange>
              </w:rPr>
              <w:t>کتگور</w:t>
            </w:r>
            <w:r w:rsidRPr="002537B3">
              <w:rPr>
                <w:rStyle w:val="SubtleReference"/>
                <w:rFonts w:hint="cs"/>
                <w:rtl/>
                <w:rPrChange w:id="625" w:author="Sajjad Abed" w:date="2022-08-26T12:23:00Z">
                  <w:rPr>
                    <w:rStyle w:val="Hyperlink"/>
                    <w:rFonts w:hint="cs"/>
                    <w:noProof/>
                    <w:rtl/>
                  </w:rPr>
                </w:rPrChange>
              </w:rPr>
              <w:t>ی</w:t>
            </w:r>
            <w:r w:rsidRPr="002537B3">
              <w:rPr>
                <w:rStyle w:val="SubtleReference"/>
                <w:rtl/>
                <w:rPrChange w:id="626" w:author="Sajjad Abed" w:date="2022-08-26T12:23:00Z">
                  <w:rPr>
                    <w:rStyle w:val="Hyperlink"/>
                    <w:noProof/>
                    <w:rtl/>
                  </w:rPr>
                </w:rPrChange>
              </w:rPr>
              <w:t xml:space="preserve"> </w:t>
            </w:r>
            <w:r w:rsidRPr="002537B3">
              <w:rPr>
                <w:rStyle w:val="SubtleReference"/>
                <w:rFonts w:hint="eastAsia"/>
                <w:rtl/>
                <w:rPrChange w:id="627" w:author="Sajjad Abed" w:date="2022-08-26T12:23:00Z">
                  <w:rPr>
                    <w:rStyle w:val="Hyperlink"/>
                    <w:rFonts w:hint="eastAsia"/>
                    <w:noProof/>
                    <w:rtl/>
                  </w:rPr>
                </w:rPrChange>
              </w:rPr>
              <w:t>و</w:t>
            </w:r>
            <w:r w:rsidRPr="002537B3">
              <w:rPr>
                <w:rStyle w:val="SubtleReference"/>
                <w:rtl/>
                <w:rPrChange w:id="628" w:author="Sajjad Abed" w:date="2022-08-26T12:23:00Z">
                  <w:rPr>
                    <w:rStyle w:val="Hyperlink"/>
                    <w:noProof/>
                    <w:rtl/>
                  </w:rPr>
                </w:rPrChange>
              </w:rPr>
              <w:t xml:space="preserve"> </w:t>
            </w:r>
            <w:r w:rsidRPr="002537B3">
              <w:rPr>
                <w:rStyle w:val="SubtleReference"/>
                <w:rFonts w:hint="eastAsia"/>
                <w:rtl/>
                <w:rPrChange w:id="629" w:author="Sajjad Abed" w:date="2022-08-26T12:23:00Z">
                  <w:rPr>
                    <w:rStyle w:val="Hyperlink"/>
                    <w:rFonts w:hint="eastAsia"/>
                    <w:noProof/>
                    <w:rtl/>
                  </w:rPr>
                </w:rPrChange>
              </w:rPr>
              <w:t>مقا</w:t>
            </w:r>
            <w:r w:rsidRPr="002537B3">
              <w:rPr>
                <w:rStyle w:val="SubtleReference"/>
                <w:rFonts w:hint="cs"/>
                <w:rtl/>
                <w:rPrChange w:id="630" w:author="Sajjad Abed" w:date="2022-08-26T12:23:00Z">
                  <w:rPr>
                    <w:rStyle w:val="Hyperlink"/>
                    <w:rFonts w:hint="cs"/>
                    <w:noProof/>
                    <w:rtl/>
                  </w:rPr>
                </w:rPrChange>
              </w:rPr>
              <w:t>ی</w:t>
            </w:r>
            <w:r w:rsidRPr="002537B3">
              <w:rPr>
                <w:rStyle w:val="SubtleReference"/>
                <w:rFonts w:hint="eastAsia"/>
                <w:rtl/>
                <w:rPrChange w:id="631" w:author="Sajjad Abed" w:date="2022-08-26T12:23:00Z">
                  <w:rPr>
                    <w:rStyle w:val="Hyperlink"/>
                    <w:rFonts w:hint="eastAsia"/>
                    <w:noProof/>
                    <w:rtl/>
                  </w:rPr>
                </w:rPrChange>
              </w:rPr>
              <w:t>سه‌</w:t>
            </w:r>
            <w:r w:rsidRPr="002537B3">
              <w:rPr>
                <w:rStyle w:val="SubtleReference"/>
                <w:rFonts w:hint="cs"/>
                <w:rtl/>
                <w:rPrChange w:id="632" w:author="Sajjad Abed" w:date="2022-08-26T12:23:00Z">
                  <w:rPr>
                    <w:rStyle w:val="Hyperlink"/>
                    <w:rFonts w:hint="cs"/>
                    <w:noProof/>
                    <w:rtl/>
                  </w:rPr>
                </w:rPrChange>
              </w:rPr>
              <w:t>ی</w:t>
            </w:r>
            <w:r w:rsidRPr="002537B3">
              <w:rPr>
                <w:rStyle w:val="SubtleReference"/>
                <w:rtl/>
                <w:rPrChange w:id="633" w:author="Sajjad Abed" w:date="2022-08-26T12:23:00Z">
                  <w:rPr>
                    <w:rStyle w:val="Hyperlink"/>
                    <w:noProof/>
                    <w:rtl/>
                  </w:rPr>
                </w:rPrChange>
              </w:rPr>
              <w:t xml:space="preserve"> </w:t>
            </w:r>
            <w:r w:rsidRPr="002537B3">
              <w:rPr>
                <w:rStyle w:val="SubtleReference"/>
                <w:rFonts w:hint="eastAsia"/>
                <w:rtl/>
                <w:rPrChange w:id="634" w:author="Sajjad Abed" w:date="2022-08-26T12:23:00Z">
                  <w:rPr>
                    <w:rStyle w:val="Hyperlink"/>
                    <w:rFonts w:hint="eastAsia"/>
                    <w:noProof/>
                    <w:rtl/>
                  </w:rPr>
                </w:rPrChange>
              </w:rPr>
              <w:t>نتا</w:t>
            </w:r>
            <w:r w:rsidRPr="002537B3">
              <w:rPr>
                <w:rStyle w:val="SubtleReference"/>
                <w:rFonts w:hint="cs"/>
                <w:rtl/>
                <w:rPrChange w:id="635" w:author="Sajjad Abed" w:date="2022-08-26T12:23:00Z">
                  <w:rPr>
                    <w:rStyle w:val="Hyperlink"/>
                    <w:rFonts w:hint="cs"/>
                    <w:noProof/>
                    <w:rtl/>
                  </w:rPr>
                </w:rPrChange>
              </w:rPr>
              <w:t>ی</w:t>
            </w:r>
            <w:r w:rsidRPr="002537B3">
              <w:rPr>
                <w:rStyle w:val="SubtleReference"/>
                <w:rFonts w:hint="eastAsia"/>
                <w:rtl/>
                <w:rPrChange w:id="636" w:author="Sajjad Abed" w:date="2022-08-26T12:23:00Z">
                  <w:rPr>
                    <w:rStyle w:val="Hyperlink"/>
                    <w:rFonts w:hint="eastAsia"/>
                    <w:noProof/>
                    <w:rtl/>
                  </w:rPr>
                </w:rPrChange>
              </w:rPr>
              <w:t>ج</w:t>
            </w:r>
            <w:r w:rsidRPr="002537B3">
              <w:rPr>
                <w:rStyle w:val="SubtleReference"/>
                <w:rtl/>
                <w:rPrChange w:id="637" w:author="Sajjad Abed" w:date="2022-08-26T12:23:00Z">
                  <w:rPr>
                    <w:rStyle w:val="Hyperlink"/>
                    <w:noProof/>
                    <w:rtl/>
                  </w:rPr>
                </w:rPrChange>
              </w:rPr>
              <w:t xml:space="preserve"> </w:t>
            </w:r>
            <w:r w:rsidRPr="002537B3">
              <w:rPr>
                <w:rStyle w:val="SubtleReference"/>
                <w:rFonts w:hint="eastAsia"/>
                <w:rtl/>
                <w:rPrChange w:id="638" w:author="Sajjad Abed" w:date="2022-08-26T12:23:00Z">
                  <w:rPr>
                    <w:rStyle w:val="Hyperlink"/>
                    <w:rFonts w:hint="eastAsia"/>
                    <w:noProof/>
                    <w:rtl/>
                  </w:rPr>
                </w:rPrChange>
              </w:rPr>
              <w:t>آن</w:t>
            </w:r>
            <w:r w:rsidRPr="002537B3">
              <w:rPr>
                <w:rStyle w:val="SubtleReference"/>
                <w:webHidden/>
                <w:rPrChange w:id="639" w:author="Sajjad Abed" w:date="2022-08-26T12:23:00Z">
                  <w:rPr>
                    <w:noProof/>
                    <w:webHidden/>
                  </w:rPr>
                </w:rPrChange>
              </w:rPr>
              <w:tab/>
            </w:r>
            <w:r w:rsidRPr="002537B3">
              <w:rPr>
                <w:rStyle w:val="SubtleReference"/>
                <w:webHidden/>
                <w:rPrChange w:id="640" w:author="Sajjad Abed" w:date="2022-08-26T12:23:00Z">
                  <w:rPr>
                    <w:noProof/>
                    <w:webHidden/>
                  </w:rPr>
                </w:rPrChange>
              </w:rPr>
              <w:fldChar w:fldCharType="begin"/>
            </w:r>
            <w:r w:rsidRPr="002537B3">
              <w:rPr>
                <w:rStyle w:val="SubtleReference"/>
                <w:webHidden/>
                <w:rPrChange w:id="641" w:author="Sajjad Abed" w:date="2022-08-26T12:23:00Z">
                  <w:rPr>
                    <w:noProof/>
                    <w:webHidden/>
                  </w:rPr>
                </w:rPrChange>
              </w:rPr>
              <w:instrText xml:space="preserve"> PAGEREF _Toc112409025 \h </w:instrText>
            </w:r>
          </w:ins>
          <w:r w:rsidRPr="002537B3">
            <w:rPr>
              <w:rStyle w:val="SubtleReference"/>
              <w:webHidden/>
              <w:rPrChange w:id="642" w:author="Sajjad Abed" w:date="2022-08-26T12:23:00Z">
                <w:rPr>
                  <w:rStyle w:val="SubtleReference"/>
                  <w:webHidden/>
                </w:rPr>
              </w:rPrChange>
            </w:rPr>
          </w:r>
          <w:r w:rsidRPr="002537B3">
            <w:rPr>
              <w:rStyle w:val="SubtleReference"/>
              <w:webHidden/>
              <w:rPrChange w:id="643" w:author="Sajjad Abed" w:date="2022-08-26T12:23:00Z">
                <w:rPr>
                  <w:noProof/>
                  <w:webHidden/>
                </w:rPr>
              </w:rPrChange>
            </w:rPr>
            <w:fldChar w:fldCharType="separate"/>
          </w:r>
          <w:r w:rsidR="008E7219">
            <w:rPr>
              <w:rStyle w:val="SubtleReference"/>
              <w:noProof/>
              <w:webHidden/>
              <w:rtl/>
              <w:lang w:bidi="ar-SA"/>
            </w:rPr>
            <w:t>37</w:t>
          </w:r>
          <w:ins w:id="644" w:author="Sajjad Abed" w:date="2022-08-26T12:23:00Z">
            <w:r w:rsidRPr="002537B3">
              <w:rPr>
                <w:rStyle w:val="SubtleReference"/>
                <w:webHidden/>
                <w:rPrChange w:id="645" w:author="Sajjad Abed" w:date="2022-08-26T12:23:00Z">
                  <w:rPr>
                    <w:noProof/>
                    <w:webHidden/>
                  </w:rPr>
                </w:rPrChange>
              </w:rPr>
              <w:fldChar w:fldCharType="end"/>
            </w:r>
            <w:r w:rsidRPr="002537B3">
              <w:rPr>
                <w:rStyle w:val="SubtleReference"/>
                <w:rPrChange w:id="646" w:author="Sajjad Abed" w:date="2022-08-26T12:23:00Z">
                  <w:rPr>
                    <w:rStyle w:val="Hyperlink"/>
                    <w:noProof/>
                  </w:rPr>
                </w:rPrChange>
              </w:rPr>
              <w:fldChar w:fldCharType="end"/>
            </w:r>
          </w:ins>
        </w:p>
        <w:p w14:paraId="31E940F4" w14:textId="04122A2C" w:rsidR="002537B3" w:rsidRPr="002537B3" w:rsidRDefault="002537B3">
          <w:pPr>
            <w:pStyle w:val="TOC1"/>
            <w:rPr>
              <w:ins w:id="647" w:author="Sajjad Abed" w:date="2022-08-26T12:23:00Z"/>
              <w:rStyle w:val="SubtleReference"/>
              <w:rPrChange w:id="648" w:author="Sajjad Abed" w:date="2022-08-26T12:23:00Z">
                <w:rPr>
                  <w:ins w:id="649" w:author="Sajjad Abed" w:date="2022-08-26T12:23:00Z"/>
                  <w:rFonts w:asciiTheme="minorHAnsi" w:eastAsiaTheme="minorEastAsia" w:hAnsiTheme="minorHAnsi" w:cstheme="minorBidi"/>
                  <w:noProof/>
                  <w:sz w:val="22"/>
                  <w:szCs w:val="22"/>
                  <w:lang w:bidi="ar-SA"/>
                </w:rPr>
              </w:rPrChange>
            </w:rPr>
            <w:pPrChange w:id="650" w:author="Sajjad Abed" w:date="2022-08-26T12:23:00Z">
              <w:pPr>
                <w:pStyle w:val="TOC1"/>
                <w:tabs>
                  <w:tab w:val="left" w:pos="3430"/>
                </w:tabs>
                <w:bidi w:val="0"/>
              </w:pPr>
            </w:pPrChange>
          </w:pPr>
          <w:ins w:id="651" w:author="Sajjad Abed" w:date="2022-08-26T12:23:00Z">
            <w:r w:rsidRPr="002537B3">
              <w:rPr>
                <w:rStyle w:val="SubtleReference"/>
                <w:rPrChange w:id="652" w:author="Sajjad Abed" w:date="2022-08-26T12:23:00Z">
                  <w:rPr>
                    <w:rStyle w:val="Hyperlink"/>
                    <w:noProof/>
                  </w:rPr>
                </w:rPrChange>
              </w:rPr>
              <w:fldChar w:fldCharType="begin"/>
            </w:r>
            <w:r w:rsidRPr="002537B3">
              <w:rPr>
                <w:rStyle w:val="SubtleReference"/>
                <w:rPrChange w:id="653" w:author="Sajjad Abed" w:date="2022-08-26T12:23:00Z">
                  <w:rPr>
                    <w:rStyle w:val="Hyperlink"/>
                    <w:noProof/>
                  </w:rPr>
                </w:rPrChange>
              </w:rPr>
              <w:instrText xml:space="preserve"> </w:instrText>
            </w:r>
            <w:r w:rsidRPr="002537B3">
              <w:rPr>
                <w:rStyle w:val="SubtleReference"/>
                <w:rPrChange w:id="654" w:author="Sajjad Abed" w:date="2022-08-26T12:23:00Z">
                  <w:rPr>
                    <w:noProof/>
                  </w:rPr>
                </w:rPrChange>
              </w:rPr>
              <w:instrText>HYPERLINK \l "_Toc112409026"</w:instrText>
            </w:r>
            <w:r w:rsidRPr="002537B3">
              <w:rPr>
                <w:rStyle w:val="SubtleReference"/>
                <w:rPrChange w:id="655" w:author="Sajjad Abed" w:date="2022-08-26T12:23:00Z">
                  <w:rPr>
                    <w:rStyle w:val="Hyperlink"/>
                    <w:noProof/>
                  </w:rPr>
                </w:rPrChange>
              </w:rPr>
              <w:instrText xml:space="preserve"> </w:instrText>
            </w:r>
            <w:r w:rsidRPr="002537B3">
              <w:rPr>
                <w:rStyle w:val="SubtleReference"/>
                <w:rPrChange w:id="656" w:author="Sajjad Abed" w:date="2022-08-26T12:23:00Z">
                  <w:rPr>
                    <w:rStyle w:val="Hyperlink"/>
                    <w:noProof/>
                  </w:rPr>
                </w:rPrChange>
              </w:rPr>
              <w:fldChar w:fldCharType="separate"/>
            </w:r>
            <w:r w:rsidRPr="002537B3">
              <w:rPr>
                <w:rStyle w:val="SubtleReference"/>
                <w:rtl/>
                <w:rPrChange w:id="657" w:author="Sajjad Abed" w:date="2022-08-26T12:23:00Z">
                  <w:rPr>
                    <w:rStyle w:val="Hyperlink"/>
                    <w:rFonts w:ascii="B Nazanin" w:hAnsi="B Nazanin"/>
                    <w:noProof/>
                    <w:rtl/>
                  </w:rPr>
                </w:rPrChange>
              </w:rPr>
              <w:t>10.</w:t>
            </w:r>
            <w:r w:rsidRPr="002537B3">
              <w:rPr>
                <w:rStyle w:val="SubtleReference"/>
                <w:rPrChange w:id="658" w:author="Sajjad Abed" w:date="2022-08-26T12:23:00Z">
                  <w:rPr>
                    <w:rFonts w:asciiTheme="minorHAnsi" w:eastAsiaTheme="minorEastAsia" w:hAnsiTheme="minorHAnsi" w:cstheme="minorBidi"/>
                    <w:noProof/>
                    <w:sz w:val="22"/>
                    <w:szCs w:val="22"/>
                    <w:lang w:bidi="ar-SA"/>
                  </w:rPr>
                </w:rPrChange>
              </w:rPr>
              <w:tab/>
            </w:r>
            <w:r w:rsidRPr="002537B3">
              <w:rPr>
                <w:rStyle w:val="SubtleReference"/>
                <w:rFonts w:hint="eastAsia"/>
                <w:rtl/>
                <w:rPrChange w:id="659" w:author="Sajjad Abed" w:date="2022-08-26T12:23:00Z">
                  <w:rPr>
                    <w:rStyle w:val="Hyperlink"/>
                    <w:rFonts w:hint="eastAsia"/>
                    <w:noProof/>
                    <w:rtl/>
                  </w:rPr>
                </w:rPrChange>
              </w:rPr>
              <w:t>آماده</w:t>
            </w:r>
            <w:r w:rsidRPr="002537B3">
              <w:rPr>
                <w:rStyle w:val="SubtleReference"/>
                <w:rtl/>
                <w:rPrChange w:id="660" w:author="Sajjad Abed" w:date="2022-08-26T12:23:00Z">
                  <w:rPr>
                    <w:rStyle w:val="Hyperlink"/>
                    <w:noProof/>
                    <w:rtl/>
                  </w:rPr>
                </w:rPrChange>
              </w:rPr>
              <w:t xml:space="preserve"> </w:t>
            </w:r>
            <w:r w:rsidRPr="002537B3">
              <w:rPr>
                <w:rStyle w:val="SubtleReference"/>
                <w:rFonts w:hint="eastAsia"/>
                <w:rtl/>
                <w:rPrChange w:id="661" w:author="Sajjad Abed" w:date="2022-08-26T12:23:00Z">
                  <w:rPr>
                    <w:rStyle w:val="Hyperlink"/>
                    <w:rFonts w:hint="eastAsia"/>
                    <w:noProof/>
                    <w:rtl/>
                  </w:rPr>
                </w:rPrChange>
              </w:rPr>
              <w:t>ساز</w:t>
            </w:r>
            <w:r w:rsidRPr="002537B3">
              <w:rPr>
                <w:rStyle w:val="SubtleReference"/>
                <w:rFonts w:hint="cs"/>
                <w:rtl/>
                <w:rPrChange w:id="662" w:author="Sajjad Abed" w:date="2022-08-26T12:23:00Z">
                  <w:rPr>
                    <w:rStyle w:val="Hyperlink"/>
                    <w:rFonts w:hint="cs"/>
                    <w:noProof/>
                    <w:rtl/>
                  </w:rPr>
                </w:rPrChange>
              </w:rPr>
              <w:t>ی</w:t>
            </w:r>
            <w:r w:rsidRPr="002537B3">
              <w:rPr>
                <w:rStyle w:val="SubtleReference"/>
                <w:rtl/>
                <w:rPrChange w:id="663" w:author="Sajjad Abed" w:date="2022-08-26T12:23:00Z">
                  <w:rPr>
                    <w:rStyle w:val="Hyperlink"/>
                    <w:noProof/>
                    <w:rtl/>
                  </w:rPr>
                </w:rPrChange>
              </w:rPr>
              <w:t xml:space="preserve"> </w:t>
            </w:r>
            <w:r w:rsidRPr="002537B3">
              <w:rPr>
                <w:rStyle w:val="SubtleReference"/>
                <w:rFonts w:hint="eastAsia"/>
                <w:rtl/>
                <w:rPrChange w:id="664" w:author="Sajjad Abed" w:date="2022-08-26T12:23:00Z">
                  <w:rPr>
                    <w:rStyle w:val="Hyperlink"/>
                    <w:rFonts w:hint="eastAsia"/>
                    <w:noProof/>
                    <w:rtl/>
                  </w:rPr>
                </w:rPrChange>
              </w:rPr>
              <w:t>داده‌ها</w:t>
            </w:r>
            <w:r w:rsidRPr="002537B3">
              <w:rPr>
                <w:rStyle w:val="SubtleReference"/>
                <w:rtl/>
                <w:rPrChange w:id="665" w:author="Sajjad Abed" w:date="2022-08-26T12:23:00Z">
                  <w:rPr>
                    <w:rStyle w:val="Hyperlink"/>
                    <w:noProof/>
                    <w:rtl/>
                  </w:rPr>
                </w:rPrChange>
              </w:rPr>
              <w:t xml:space="preserve"> </w:t>
            </w:r>
            <w:r w:rsidRPr="002537B3">
              <w:rPr>
                <w:rStyle w:val="SubtleReference"/>
                <w:rFonts w:hint="eastAsia"/>
                <w:rtl/>
                <w:rPrChange w:id="666" w:author="Sajjad Abed" w:date="2022-08-26T12:23:00Z">
                  <w:rPr>
                    <w:rStyle w:val="Hyperlink"/>
                    <w:rFonts w:hint="eastAsia"/>
                    <w:noProof/>
                    <w:rtl/>
                  </w:rPr>
                </w:rPrChange>
              </w:rPr>
              <w:t>فقط</w:t>
            </w:r>
            <w:r w:rsidRPr="002537B3">
              <w:rPr>
                <w:rStyle w:val="SubtleReference"/>
                <w:rtl/>
                <w:rPrChange w:id="667" w:author="Sajjad Abed" w:date="2022-08-26T12:23:00Z">
                  <w:rPr>
                    <w:rStyle w:val="Hyperlink"/>
                    <w:noProof/>
                    <w:rtl/>
                  </w:rPr>
                </w:rPrChange>
              </w:rPr>
              <w:t xml:space="preserve"> </w:t>
            </w:r>
            <w:r w:rsidRPr="002537B3">
              <w:rPr>
                <w:rStyle w:val="SubtleReference"/>
                <w:rFonts w:hint="eastAsia"/>
                <w:rtl/>
                <w:rPrChange w:id="668" w:author="Sajjad Abed" w:date="2022-08-26T12:23:00Z">
                  <w:rPr>
                    <w:rStyle w:val="Hyperlink"/>
                    <w:rFonts w:hint="eastAsia"/>
                    <w:noProof/>
                    <w:rtl/>
                  </w:rPr>
                </w:rPrChange>
              </w:rPr>
              <w:t>برا</w:t>
            </w:r>
            <w:r w:rsidRPr="002537B3">
              <w:rPr>
                <w:rStyle w:val="SubtleReference"/>
                <w:rFonts w:hint="cs"/>
                <w:rtl/>
                <w:rPrChange w:id="669" w:author="Sajjad Abed" w:date="2022-08-26T12:23:00Z">
                  <w:rPr>
                    <w:rStyle w:val="Hyperlink"/>
                    <w:rFonts w:hint="cs"/>
                    <w:noProof/>
                    <w:rtl/>
                  </w:rPr>
                </w:rPrChange>
              </w:rPr>
              <w:t>ی</w:t>
            </w:r>
            <w:r w:rsidRPr="002537B3">
              <w:rPr>
                <w:rStyle w:val="SubtleReference"/>
                <w:rtl/>
                <w:rPrChange w:id="670" w:author="Sajjad Abed" w:date="2022-08-26T12:23:00Z">
                  <w:rPr>
                    <w:rStyle w:val="Hyperlink"/>
                    <w:noProof/>
                    <w:rtl/>
                  </w:rPr>
                </w:rPrChange>
              </w:rPr>
              <w:t xml:space="preserve"> </w:t>
            </w:r>
            <w:r w:rsidRPr="002537B3">
              <w:rPr>
                <w:rStyle w:val="SubtleReference"/>
                <w:rFonts w:hint="eastAsia"/>
                <w:rtl/>
                <w:rPrChange w:id="671" w:author="Sajjad Abed" w:date="2022-08-26T12:23:00Z">
                  <w:rPr>
                    <w:rStyle w:val="Hyperlink"/>
                    <w:rFonts w:hint="eastAsia"/>
                    <w:noProof/>
                    <w:rtl/>
                  </w:rPr>
                </w:rPrChange>
              </w:rPr>
              <w:t>مشتر</w:t>
            </w:r>
            <w:r w:rsidRPr="002537B3">
              <w:rPr>
                <w:rStyle w:val="SubtleReference"/>
                <w:rFonts w:hint="cs"/>
                <w:rtl/>
                <w:rPrChange w:id="672" w:author="Sajjad Abed" w:date="2022-08-26T12:23:00Z">
                  <w:rPr>
                    <w:rStyle w:val="Hyperlink"/>
                    <w:rFonts w:hint="cs"/>
                    <w:noProof/>
                    <w:rtl/>
                  </w:rPr>
                </w:rPrChange>
              </w:rPr>
              <w:t>ی</w:t>
            </w:r>
            <w:r w:rsidRPr="002537B3">
              <w:rPr>
                <w:rStyle w:val="SubtleReference"/>
                <w:rFonts w:hint="eastAsia"/>
                <w:rtl/>
                <w:rPrChange w:id="673" w:author="Sajjad Abed" w:date="2022-08-26T12:23:00Z">
                  <w:rPr>
                    <w:rStyle w:val="Hyperlink"/>
                    <w:rFonts w:hint="eastAsia"/>
                    <w:noProof/>
                    <w:rtl/>
                  </w:rPr>
                </w:rPrChange>
              </w:rPr>
              <w:t>ان</w:t>
            </w:r>
            <w:r w:rsidRPr="002537B3">
              <w:rPr>
                <w:rStyle w:val="SubtleReference"/>
                <w:rtl/>
                <w:rPrChange w:id="674" w:author="Sajjad Abed" w:date="2022-08-26T12:23:00Z">
                  <w:rPr>
                    <w:rStyle w:val="Hyperlink"/>
                    <w:noProof/>
                    <w:rtl/>
                  </w:rPr>
                </w:rPrChange>
              </w:rPr>
              <w:t xml:space="preserve"> </w:t>
            </w:r>
            <w:r w:rsidRPr="002537B3">
              <w:rPr>
                <w:rStyle w:val="SubtleReference"/>
                <w:rFonts w:hint="eastAsia"/>
                <w:rtl/>
                <w:rPrChange w:id="675" w:author="Sajjad Abed" w:date="2022-08-26T12:23:00Z">
                  <w:rPr>
                    <w:rStyle w:val="Hyperlink"/>
                    <w:rFonts w:hint="eastAsia"/>
                    <w:noProof/>
                    <w:rtl/>
                  </w:rPr>
                </w:rPrChange>
              </w:rPr>
              <w:t>وفادار</w:t>
            </w:r>
            <w:r w:rsidRPr="002537B3">
              <w:rPr>
                <w:rStyle w:val="SubtleReference"/>
                <w:webHidden/>
                <w:rPrChange w:id="676" w:author="Sajjad Abed" w:date="2022-08-26T12:23:00Z">
                  <w:rPr>
                    <w:noProof/>
                    <w:webHidden/>
                  </w:rPr>
                </w:rPrChange>
              </w:rPr>
              <w:tab/>
            </w:r>
            <w:r w:rsidRPr="002537B3">
              <w:rPr>
                <w:rStyle w:val="SubtleReference"/>
                <w:webHidden/>
                <w:rPrChange w:id="677" w:author="Sajjad Abed" w:date="2022-08-26T12:23:00Z">
                  <w:rPr>
                    <w:noProof/>
                    <w:webHidden/>
                  </w:rPr>
                </w:rPrChange>
              </w:rPr>
              <w:fldChar w:fldCharType="begin"/>
            </w:r>
            <w:r w:rsidRPr="002537B3">
              <w:rPr>
                <w:rStyle w:val="SubtleReference"/>
                <w:webHidden/>
                <w:rPrChange w:id="678" w:author="Sajjad Abed" w:date="2022-08-26T12:23:00Z">
                  <w:rPr>
                    <w:noProof/>
                    <w:webHidden/>
                  </w:rPr>
                </w:rPrChange>
              </w:rPr>
              <w:instrText xml:space="preserve"> PAGEREF _Toc112409026 \h </w:instrText>
            </w:r>
          </w:ins>
          <w:r w:rsidRPr="002537B3">
            <w:rPr>
              <w:rStyle w:val="SubtleReference"/>
              <w:webHidden/>
              <w:rPrChange w:id="679" w:author="Sajjad Abed" w:date="2022-08-26T12:23:00Z">
                <w:rPr>
                  <w:noProof/>
                  <w:webHidden/>
                </w:rPr>
              </w:rPrChange>
            </w:rPr>
            <w:fldChar w:fldCharType="separate"/>
          </w:r>
          <w:r w:rsidR="008E7219">
            <w:rPr>
              <w:rStyle w:val="SubtleReference"/>
              <w:rFonts w:ascii="Times New Roman" w:hAnsi="Times New Roman"/>
              <w:b/>
              <w:bCs/>
              <w:noProof/>
              <w:webHidden/>
            </w:rPr>
            <w:t>Error! Bookmark not defined.</w:t>
          </w:r>
          <w:ins w:id="680" w:author="Sajjad Abed" w:date="2022-08-26T12:23:00Z">
            <w:r w:rsidRPr="002537B3">
              <w:rPr>
                <w:rStyle w:val="SubtleReference"/>
                <w:webHidden/>
                <w:rPrChange w:id="681" w:author="Sajjad Abed" w:date="2022-08-26T12:23:00Z">
                  <w:rPr>
                    <w:noProof/>
                    <w:webHidden/>
                  </w:rPr>
                </w:rPrChange>
              </w:rPr>
              <w:fldChar w:fldCharType="end"/>
            </w:r>
            <w:r w:rsidRPr="002537B3">
              <w:rPr>
                <w:rStyle w:val="SubtleReference"/>
                <w:rPrChange w:id="682" w:author="Sajjad Abed" w:date="2022-08-26T12:23:00Z">
                  <w:rPr>
                    <w:rStyle w:val="Hyperlink"/>
                    <w:noProof/>
                  </w:rPr>
                </w:rPrChange>
              </w:rPr>
              <w:fldChar w:fldCharType="end"/>
            </w:r>
          </w:ins>
        </w:p>
        <w:p w14:paraId="5C6DB112" w14:textId="26E87A5B" w:rsidR="002537B3" w:rsidRPr="002537B3" w:rsidRDefault="002537B3">
          <w:pPr>
            <w:pStyle w:val="TOC1"/>
            <w:rPr>
              <w:ins w:id="683" w:author="Sajjad Abed" w:date="2022-08-26T12:23:00Z"/>
              <w:rStyle w:val="SubtleReference"/>
              <w:rPrChange w:id="684" w:author="Sajjad Abed" w:date="2022-08-26T12:23:00Z">
                <w:rPr>
                  <w:ins w:id="685" w:author="Sajjad Abed" w:date="2022-08-26T12:23:00Z"/>
                  <w:rFonts w:asciiTheme="minorHAnsi" w:eastAsiaTheme="minorEastAsia" w:hAnsiTheme="minorHAnsi" w:cstheme="minorBidi"/>
                  <w:noProof/>
                  <w:sz w:val="22"/>
                  <w:szCs w:val="22"/>
                  <w:lang w:bidi="ar-SA"/>
                </w:rPr>
              </w:rPrChange>
            </w:rPr>
            <w:pPrChange w:id="686" w:author="Sajjad Abed" w:date="2022-08-26T12:23:00Z">
              <w:pPr>
                <w:pStyle w:val="TOC1"/>
                <w:tabs>
                  <w:tab w:val="left" w:pos="3181"/>
                </w:tabs>
                <w:bidi w:val="0"/>
              </w:pPr>
            </w:pPrChange>
          </w:pPr>
          <w:ins w:id="687" w:author="Sajjad Abed" w:date="2022-08-26T12:23:00Z">
            <w:r w:rsidRPr="002537B3">
              <w:rPr>
                <w:rStyle w:val="SubtleReference"/>
                <w:rPrChange w:id="688" w:author="Sajjad Abed" w:date="2022-08-26T12:23:00Z">
                  <w:rPr>
                    <w:rStyle w:val="Hyperlink"/>
                    <w:noProof/>
                  </w:rPr>
                </w:rPrChange>
              </w:rPr>
              <w:fldChar w:fldCharType="begin"/>
            </w:r>
            <w:r w:rsidRPr="002537B3">
              <w:rPr>
                <w:rStyle w:val="SubtleReference"/>
                <w:rPrChange w:id="689" w:author="Sajjad Abed" w:date="2022-08-26T12:23:00Z">
                  <w:rPr>
                    <w:rStyle w:val="Hyperlink"/>
                    <w:noProof/>
                  </w:rPr>
                </w:rPrChange>
              </w:rPr>
              <w:instrText xml:space="preserve"> </w:instrText>
            </w:r>
            <w:r w:rsidRPr="002537B3">
              <w:rPr>
                <w:rStyle w:val="SubtleReference"/>
                <w:rPrChange w:id="690" w:author="Sajjad Abed" w:date="2022-08-26T12:23:00Z">
                  <w:rPr>
                    <w:noProof/>
                  </w:rPr>
                </w:rPrChange>
              </w:rPr>
              <w:instrText>HYPERLINK \l "_Toc112409027"</w:instrText>
            </w:r>
            <w:r w:rsidRPr="002537B3">
              <w:rPr>
                <w:rStyle w:val="SubtleReference"/>
                <w:rPrChange w:id="691" w:author="Sajjad Abed" w:date="2022-08-26T12:23:00Z">
                  <w:rPr>
                    <w:rStyle w:val="Hyperlink"/>
                    <w:noProof/>
                  </w:rPr>
                </w:rPrChange>
              </w:rPr>
              <w:instrText xml:space="preserve"> </w:instrText>
            </w:r>
            <w:r w:rsidRPr="002537B3">
              <w:rPr>
                <w:rStyle w:val="SubtleReference"/>
                <w:rPrChange w:id="692" w:author="Sajjad Abed" w:date="2022-08-26T12:23:00Z">
                  <w:rPr>
                    <w:rStyle w:val="Hyperlink"/>
                    <w:noProof/>
                  </w:rPr>
                </w:rPrChange>
              </w:rPr>
              <w:fldChar w:fldCharType="separate"/>
            </w:r>
            <w:r w:rsidRPr="002537B3">
              <w:rPr>
                <w:rStyle w:val="SubtleReference"/>
                <w:rtl/>
                <w:rPrChange w:id="693" w:author="Sajjad Abed" w:date="2022-08-26T12:23:00Z">
                  <w:rPr>
                    <w:rStyle w:val="Hyperlink"/>
                    <w:rFonts w:ascii="B Nazanin" w:hAnsi="B Nazanin"/>
                    <w:noProof/>
                    <w:rtl/>
                  </w:rPr>
                </w:rPrChange>
              </w:rPr>
              <w:t>11.</w:t>
            </w:r>
            <w:r w:rsidRPr="002537B3">
              <w:rPr>
                <w:rStyle w:val="SubtleReference"/>
                <w:rPrChange w:id="694" w:author="Sajjad Abed" w:date="2022-08-26T12:23:00Z">
                  <w:rPr>
                    <w:rFonts w:asciiTheme="minorHAnsi" w:eastAsiaTheme="minorEastAsia" w:hAnsiTheme="minorHAnsi" w:cstheme="minorBidi"/>
                    <w:noProof/>
                    <w:sz w:val="22"/>
                    <w:szCs w:val="22"/>
                    <w:lang w:bidi="ar-SA"/>
                  </w:rPr>
                </w:rPrChange>
              </w:rPr>
              <w:tab/>
            </w:r>
            <w:r w:rsidRPr="002537B3">
              <w:rPr>
                <w:rStyle w:val="SubtleReference"/>
                <w:rFonts w:hint="eastAsia"/>
                <w:rtl/>
                <w:rPrChange w:id="695" w:author="Sajjad Abed" w:date="2022-08-26T12:23:00Z">
                  <w:rPr>
                    <w:rStyle w:val="Hyperlink"/>
                    <w:rFonts w:hint="eastAsia"/>
                    <w:noProof/>
                    <w:rtl/>
                  </w:rPr>
                </w:rPrChange>
              </w:rPr>
              <w:t>بررس</w:t>
            </w:r>
            <w:r w:rsidRPr="002537B3">
              <w:rPr>
                <w:rStyle w:val="SubtleReference"/>
                <w:rFonts w:hint="cs"/>
                <w:rtl/>
                <w:rPrChange w:id="696" w:author="Sajjad Abed" w:date="2022-08-26T12:23:00Z">
                  <w:rPr>
                    <w:rStyle w:val="Hyperlink"/>
                    <w:rFonts w:hint="cs"/>
                    <w:noProof/>
                    <w:rtl/>
                  </w:rPr>
                </w:rPrChange>
              </w:rPr>
              <w:t>ی</w:t>
            </w:r>
            <w:r w:rsidRPr="002537B3">
              <w:rPr>
                <w:rStyle w:val="SubtleReference"/>
                <w:rtl/>
                <w:rPrChange w:id="697" w:author="Sajjad Abed" w:date="2022-08-26T12:23:00Z">
                  <w:rPr>
                    <w:rStyle w:val="Hyperlink"/>
                    <w:noProof/>
                    <w:rtl/>
                  </w:rPr>
                </w:rPrChange>
              </w:rPr>
              <w:t xml:space="preserve"> </w:t>
            </w:r>
            <w:r w:rsidRPr="002537B3">
              <w:rPr>
                <w:rStyle w:val="SubtleReference"/>
                <w:rFonts w:hint="eastAsia"/>
                <w:rtl/>
                <w:rPrChange w:id="698" w:author="Sajjad Abed" w:date="2022-08-26T12:23:00Z">
                  <w:rPr>
                    <w:rStyle w:val="Hyperlink"/>
                    <w:rFonts w:hint="eastAsia"/>
                    <w:noProof/>
                    <w:rtl/>
                  </w:rPr>
                </w:rPrChange>
              </w:rPr>
              <w:t>نتا</w:t>
            </w:r>
            <w:r w:rsidRPr="002537B3">
              <w:rPr>
                <w:rStyle w:val="SubtleReference"/>
                <w:rFonts w:hint="cs"/>
                <w:rtl/>
                <w:rPrChange w:id="699" w:author="Sajjad Abed" w:date="2022-08-26T12:23:00Z">
                  <w:rPr>
                    <w:rStyle w:val="Hyperlink"/>
                    <w:rFonts w:hint="cs"/>
                    <w:noProof/>
                    <w:rtl/>
                  </w:rPr>
                </w:rPrChange>
              </w:rPr>
              <w:t>ی</w:t>
            </w:r>
            <w:r w:rsidRPr="002537B3">
              <w:rPr>
                <w:rStyle w:val="SubtleReference"/>
                <w:rFonts w:hint="eastAsia"/>
                <w:rtl/>
                <w:rPrChange w:id="700" w:author="Sajjad Abed" w:date="2022-08-26T12:23:00Z">
                  <w:rPr>
                    <w:rStyle w:val="Hyperlink"/>
                    <w:rFonts w:hint="eastAsia"/>
                    <w:noProof/>
                    <w:rtl/>
                  </w:rPr>
                </w:rPrChange>
              </w:rPr>
              <w:t>ج</w:t>
            </w:r>
            <w:r w:rsidRPr="002537B3">
              <w:rPr>
                <w:rStyle w:val="SubtleReference"/>
                <w:rtl/>
                <w:rPrChange w:id="701" w:author="Sajjad Abed" w:date="2022-08-26T12:23:00Z">
                  <w:rPr>
                    <w:rStyle w:val="Hyperlink"/>
                    <w:noProof/>
                    <w:rtl/>
                  </w:rPr>
                </w:rPrChange>
              </w:rPr>
              <w:t xml:space="preserve"> </w:t>
            </w:r>
            <w:r w:rsidRPr="002537B3">
              <w:rPr>
                <w:rStyle w:val="SubtleReference"/>
                <w:rFonts w:hint="eastAsia"/>
                <w:rtl/>
                <w:rPrChange w:id="702" w:author="Sajjad Abed" w:date="2022-08-26T12:23:00Z">
                  <w:rPr>
                    <w:rStyle w:val="Hyperlink"/>
                    <w:rFonts w:hint="eastAsia"/>
                    <w:noProof/>
                    <w:rtl/>
                  </w:rPr>
                </w:rPrChange>
              </w:rPr>
              <w:t>مدل</w:t>
            </w:r>
            <w:r w:rsidRPr="002537B3">
              <w:rPr>
                <w:rStyle w:val="SubtleReference"/>
                <w:rtl/>
                <w:rPrChange w:id="703" w:author="Sajjad Abed" w:date="2022-08-26T12:23:00Z">
                  <w:rPr>
                    <w:rStyle w:val="Hyperlink"/>
                    <w:noProof/>
                    <w:rtl/>
                  </w:rPr>
                </w:rPrChange>
              </w:rPr>
              <w:t xml:space="preserve"> </w:t>
            </w:r>
            <w:r w:rsidRPr="002537B3">
              <w:rPr>
                <w:rStyle w:val="SubtleReference"/>
                <w:rFonts w:hint="eastAsia"/>
                <w:rtl/>
                <w:rPrChange w:id="704" w:author="Sajjad Abed" w:date="2022-08-26T12:23:00Z">
                  <w:rPr>
                    <w:rStyle w:val="Hyperlink"/>
                    <w:rFonts w:hint="eastAsia"/>
                    <w:noProof/>
                    <w:rtl/>
                  </w:rPr>
                </w:rPrChange>
              </w:rPr>
              <w:t>بر</w:t>
            </w:r>
            <w:r w:rsidRPr="002537B3">
              <w:rPr>
                <w:rStyle w:val="SubtleReference"/>
                <w:rtl/>
                <w:rPrChange w:id="705" w:author="Sajjad Abed" w:date="2022-08-26T12:23:00Z">
                  <w:rPr>
                    <w:rStyle w:val="Hyperlink"/>
                    <w:noProof/>
                    <w:rtl/>
                  </w:rPr>
                </w:rPrChange>
              </w:rPr>
              <w:t xml:space="preserve"> </w:t>
            </w:r>
            <w:r w:rsidRPr="002537B3">
              <w:rPr>
                <w:rStyle w:val="SubtleReference"/>
                <w:rFonts w:hint="eastAsia"/>
                <w:rtl/>
                <w:rPrChange w:id="706" w:author="Sajjad Abed" w:date="2022-08-26T12:23:00Z">
                  <w:rPr>
                    <w:rStyle w:val="Hyperlink"/>
                    <w:rFonts w:hint="eastAsia"/>
                    <w:noProof/>
                    <w:rtl/>
                  </w:rPr>
                </w:rPrChange>
              </w:rPr>
              <w:t>رو</w:t>
            </w:r>
            <w:r w:rsidRPr="002537B3">
              <w:rPr>
                <w:rStyle w:val="SubtleReference"/>
                <w:rFonts w:hint="cs"/>
                <w:rtl/>
                <w:rPrChange w:id="707" w:author="Sajjad Abed" w:date="2022-08-26T12:23:00Z">
                  <w:rPr>
                    <w:rStyle w:val="Hyperlink"/>
                    <w:rFonts w:hint="cs"/>
                    <w:noProof/>
                    <w:rtl/>
                  </w:rPr>
                </w:rPrChange>
              </w:rPr>
              <w:t>ی</w:t>
            </w:r>
            <w:r w:rsidRPr="002537B3">
              <w:rPr>
                <w:rStyle w:val="SubtleReference"/>
                <w:rtl/>
                <w:rPrChange w:id="708" w:author="Sajjad Abed" w:date="2022-08-26T12:23:00Z">
                  <w:rPr>
                    <w:rStyle w:val="Hyperlink"/>
                    <w:noProof/>
                    <w:rtl/>
                  </w:rPr>
                </w:rPrChange>
              </w:rPr>
              <w:t xml:space="preserve"> </w:t>
            </w:r>
            <w:r w:rsidRPr="002537B3">
              <w:rPr>
                <w:rStyle w:val="SubtleReference"/>
                <w:rFonts w:hint="eastAsia"/>
                <w:rtl/>
                <w:rPrChange w:id="709" w:author="Sajjad Abed" w:date="2022-08-26T12:23:00Z">
                  <w:rPr>
                    <w:rStyle w:val="Hyperlink"/>
                    <w:rFonts w:hint="eastAsia"/>
                    <w:noProof/>
                    <w:rtl/>
                  </w:rPr>
                </w:rPrChange>
              </w:rPr>
              <w:t>مشتر</w:t>
            </w:r>
            <w:r w:rsidRPr="002537B3">
              <w:rPr>
                <w:rStyle w:val="SubtleReference"/>
                <w:rFonts w:hint="cs"/>
                <w:rtl/>
                <w:rPrChange w:id="710" w:author="Sajjad Abed" w:date="2022-08-26T12:23:00Z">
                  <w:rPr>
                    <w:rStyle w:val="Hyperlink"/>
                    <w:rFonts w:hint="cs"/>
                    <w:noProof/>
                    <w:rtl/>
                  </w:rPr>
                </w:rPrChange>
              </w:rPr>
              <w:t>ی</w:t>
            </w:r>
            <w:r w:rsidRPr="002537B3">
              <w:rPr>
                <w:rStyle w:val="SubtleReference"/>
                <w:rFonts w:hint="eastAsia"/>
                <w:rtl/>
                <w:rPrChange w:id="711" w:author="Sajjad Abed" w:date="2022-08-26T12:23:00Z">
                  <w:rPr>
                    <w:rStyle w:val="Hyperlink"/>
                    <w:rFonts w:hint="eastAsia"/>
                    <w:noProof/>
                    <w:rtl/>
                  </w:rPr>
                </w:rPrChange>
              </w:rPr>
              <w:t>ان</w:t>
            </w:r>
            <w:r w:rsidRPr="002537B3">
              <w:rPr>
                <w:rStyle w:val="SubtleReference"/>
                <w:rtl/>
                <w:rPrChange w:id="712" w:author="Sajjad Abed" w:date="2022-08-26T12:23:00Z">
                  <w:rPr>
                    <w:rStyle w:val="Hyperlink"/>
                    <w:noProof/>
                    <w:rtl/>
                  </w:rPr>
                </w:rPrChange>
              </w:rPr>
              <w:t xml:space="preserve"> </w:t>
            </w:r>
            <w:r w:rsidRPr="002537B3">
              <w:rPr>
                <w:rStyle w:val="SubtleReference"/>
                <w:rFonts w:hint="eastAsia"/>
                <w:rtl/>
                <w:rPrChange w:id="713" w:author="Sajjad Abed" w:date="2022-08-26T12:23:00Z">
                  <w:rPr>
                    <w:rStyle w:val="Hyperlink"/>
                    <w:rFonts w:hint="eastAsia"/>
                    <w:noProof/>
                    <w:rtl/>
                  </w:rPr>
                </w:rPrChange>
              </w:rPr>
              <w:t>وفادار</w:t>
            </w:r>
            <w:r w:rsidRPr="002537B3">
              <w:rPr>
                <w:rStyle w:val="SubtleReference"/>
                <w:webHidden/>
                <w:rPrChange w:id="714" w:author="Sajjad Abed" w:date="2022-08-26T12:23:00Z">
                  <w:rPr>
                    <w:noProof/>
                    <w:webHidden/>
                  </w:rPr>
                </w:rPrChange>
              </w:rPr>
              <w:tab/>
            </w:r>
            <w:r w:rsidRPr="002537B3">
              <w:rPr>
                <w:rStyle w:val="SubtleReference"/>
                <w:webHidden/>
                <w:rPrChange w:id="715" w:author="Sajjad Abed" w:date="2022-08-26T12:23:00Z">
                  <w:rPr>
                    <w:noProof/>
                    <w:webHidden/>
                  </w:rPr>
                </w:rPrChange>
              </w:rPr>
              <w:fldChar w:fldCharType="begin"/>
            </w:r>
            <w:r w:rsidRPr="002537B3">
              <w:rPr>
                <w:rStyle w:val="SubtleReference"/>
                <w:webHidden/>
                <w:rPrChange w:id="716" w:author="Sajjad Abed" w:date="2022-08-26T12:23:00Z">
                  <w:rPr>
                    <w:noProof/>
                    <w:webHidden/>
                  </w:rPr>
                </w:rPrChange>
              </w:rPr>
              <w:instrText xml:space="preserve"> PAGEREF _Toc112409027 \h </w:instrText>
            </w:r>
          </w:ins>
          <w:r w:rsidRPr="002537B3">
            <w:rPr>
              <w:rStyle w:val="SubtleReference"/>
              <w:webHidden/>
              <w:rPrChange w:id="717" w:author="Sajjad Abed" w:date="2022-08-26T12:23:00Z">
                <w:rPr>
                  <w:noProof/>
                  <w:webHidden/>
                </w:rPr>
              </w:rPrChange>
            </w:rPr>
            <w:fldChar w:fldCharType="separate"/>
          </w:r>
          <w:r w:rsidR="008E7219">
            <w:rPr>
              <w:rStyle w:val="SubtleReference"/>
              <w:rFonts w:ascii="Times New Roman" w:hAnsi="Times New Roman"/>
              <w:b/>
              <w:bCs/>
              <w:noProof/>
              <w:webHidden/>
            </w:rPr>
            <w:t>Error! Bookmark not defined.</w:t>
          </w:r>
          <w:ins w:id="718" w:author="Sajjad Abed" w:date="2022-08-26T12:23:00Z">
            <w:r w:rsidRPr="002537B3">
              <w:rPr>
                <w:rStyle w:val="SubtleReference"/>
                <w:webHidden/>
                <w:rPrChange w:id="719" w:author="Sajjad Abed" w:date="2022-08-26T12:23:00Z">
                  <w:rPr>
                    <w:noProof/>
                    <w:webHidden/>
                  </w:rPr>
                </w:rPrChange>
              </w:rPr>
              <w:fldChar w:fldCharType="end"/>
            </w:r>
            <w:r w:rsidRPr="002537B3">
              <w:rPr>
                <w:rStyle w:val="SubtleReference"/>
                <w:rPrChange w:id="720" w:author="Sajjad Abed" w:date="2022-08-26T12:23:00Z">
                  <w:rPr>
                    <w:rStyle w:val="Hyperlink"/>
                    <w:noProof/>
                  </w:rPr>
                </w:rPrChange>
              </w:rPr>
              <w:fldChar w:fldCharType="end"/>
            </w:r>
          </w:ins>
        </w:p>
        <w:p w14:paraId="772EF6F9" w14:textId="11C8592B" w:rsidR="002537B3" w:rsidRPr="002537B3" w:rsidRDefault="002537B3">
          <w:pPr>
            <w:pStyle w:val="TOC1"/>
            <w:rPr>
              <w:ins w:id="721" w:author="Sajjad Abed" w:date="2022-08-26T12:23:00Z"/>
              <w:rStyle w:val="SubtleReference"/>
              <w:rPrChange w:id="722" w:author="Sajjad Abed" w:date="2022-08-26T12:23:00Z">
                <w:rPr>
                  <w:ins w:id="723" w:author="Sajjad Abed" w:date="2022-08-26T12:23:00Z"/>
                  <w:rFonts w:asciiTheme="minorHAnsi" w:eastAsiaTheme="minorEastAsia" w:hAnsiTheme="minorHAnsi" w:cstheme="minorBidi"/>
                  <w:noProof/>
                  <w:sz w:val="22"/>
                  <w:szCs w:val="22"/>
                  <w:lang w:bidi="ar-SA"/>
                </w:rPr>
              </w:rPrChange>
            </w:rPr>
            <w:pPrChange w:id="724" w:author="Sajjad Abed" w:date="2022-08-26T12:23:00Z">
              <w:pPr>
                <w:pStyle w:val="TOC1"/>
                <w:tabs>
                  <w:tab w:val="left" w:pos="1320"/>
                </w:tabs>
                <w:bidi w:val="0"/>
              </w:pPr>
            </w:pPrChange>
          </w:pPr>
          <w:ins w:id="725" w:author="Sajjad Abed" w:date="2022-08-26T12:23:00Z">
            <w:r w:rsidRPr="002537B3">
              <w:rPr>
                <w:rStyle w:val="SubtleReference"/>
                <w:rPrChange w:id="726" w:author="Sajjad Abed" w:date="2022-08-26T12:23:00Z">
                  <w:rPr>
                    <w:rStyle w:val="Hyperlink"/>
                    <w:noProof/>
                  </w:rPr>
                </w:rPrChange>
              </w:rPr>
              <w:fldChar w:fldCharType="begin"/>
            </w:r>
            <w:r w:rsidRPr="002537B3">
              <w:rPr>
                <w:rStyle w:val="SubtleReference"/>
                <w:rPrChange w:id="727" w:author="Sajjad Abed" w:date="2022-08-26T12:23:00Z">
                  <w:rPr>
                    <w:rStyle w:val="Hyperlink"/>
                    <w:noProof/>
                  </w:rPr>
                </w:rPrChange>
              </w:rPr>
              <w:instrText xml:space="preserve"> </w:instrText>
            </w:r>
            <w:r w:rsidRPr="002537B3">
              <w:rPr>
                <w:rStyle w:val="SubtleReference"/>
                <w:rPrChange w:id="728" w:author="Sajjad Abed" w:date="2022-08-26T12:23:00Z">
                  <w:rPr>
                    <w:noProof/>
                  </w:rPr>
                </w:rPrChange>
              </w:rPr>
              <w:instrText>HYPERLINK \l "_Toc112409028"</w:instrText>
            </w:r>
            <w:r w:rsidRPr="002537B3">
              <w:rPr>
                <w:rStyle w:val="SubtleReference"/>
                <w:rPrChange w:id="729" w:author="Sajjad Abed" w:date="2022-08-26T12:23:00Z">
                  <w:rPr>
                    <w:rStyle w:val="Hyperlink"/>
                    <w:noProof/>
                  </w:rPr>
                </w:rPrChange>
              </w:rPr>
              <w:instrText xml:space="preserve"> </w:instrText>
            </w:r>
            <w:r w:rsidRPr="002537B3">
              <w:rPr>
                <w:rStyle w:val="SubtleReference"/>
                <w:rPrChange w:id="730" w:author="Sajjad Abed" w:date="2022-08-26T12:23:00Z">
                  <w:rPr>
                    <w:rStyle w:val="Hyperlink"/>
                    <w:noProof/>
                  </w:rPr>
                </w:rPrChange>
              </w:rPr>
              <w:fldChar w:fldCharType="separate"/>
            </w:r>
            <w:r w:rsidRPr="002537B3">
              <w:rPr>
                <w:rStyle w:val="SubtleReference"/>
                <w:rtl/>
                <w:rPrChange w:id="731" w:author="Sajjad Abed" w:date="2022-08-26T12:23:00Z">
                  <w:rPr>
                    <w:rStyle w:val="Hyperlink"/>
                    <w:rFonts w:ascii="B Nazanin" w:hAnsi="B Nazanin"/>
                    <w:noProof/>
                    <w:rtl/>
                  </w:rPr>
                </w:rPrChange>
              </w:rPr>
              <w:t>12.</w:t>
            </w:r>
            <w:r w:rsidRPr="002537B3">
              <w:rPr>
                <w:rStyle w:val="SubtleReference"/>
                <w:rPrChange w:id="732" w:author="Sajjad Abed" w:date="2022-08-26T12:23:00Z">
                  <w:rPr>
                    <w:rFonts w:asciiTheme="minorHAnsi" w:eastAsiaTheme="minorEastAsia" w:hAnsiTheme="minorHAnsi" w:cstheme="minorBidi"/>
                    <w:noProof/>
                    <w:sz w:val="22"/>
                    <w:szCs w:val="22"/>
                    <w:lang w:bidi="ar-SA"/>
                  </w:rPr>
                </w:rPrChange>
              </w:rPr>
              <w:tab/>
            </w:r>
            <w:r w:rsidRPr="002537B3">
              <w:rPr>
                <w:rStyle w:val="SubtleReference"/>
                <w:rFonts w:hint="eastAsia"/>
                <w:rtl/>
                <w:rPrChange w:id="733" w:author="Sajjad Abed" w:date="2022-08-26T12:23:00Z">
                  <w:rPr>
                    <w:rStyle w:val="Hyperlink"/>
                    <w:rFonts w:hint="eastAsia"/>
                    <w:noProof/>
                    <w:rtl/>
                  </w:rPr>
                </w:rPrChange>
              </w:rPr>
              <w:t>نت</w:t>
            </w:r>
            <w:r w:rsidRPr="002537B3">
              <w:rPr>
                <w:rStyle w:val="SubtleReference"/>
                <w:rFonts w:hint="cs"/>
                <w:rtl/>
                <w:rPrChange w:id="734" w:author="Sajjad Abed" w:date="2022-08-26T12:23:00Z">
                  <w:rPr>
                    <w:rStyle w:val="Hyperlink"/>
                    <w:rFonts w:hint="cs"/>
                    <w:noProof/>
                    <w:rtl/>
                  </w:rPr>
                </w:rPrChange>
              </w:rPr>
              <w:t>ی</w:t>
            </w:r>
            <w:r w:rsidRPr="002537B3">
              <w:rPr>
                <w:rStyle w:val="SubtleReference"/>
                <w:rFonts w:hint="eastAsia"/>
                <w:rtl/>
                <w:rPrChange w:id="735" w:author="Sajjad Abed" w:date="2022-08-26T12:23:00Z">
                  <w:rPr>
                    <w:rStyle w:val="Hyperlink"/>
                    <w:rFonts w:hint="eastAsia"/>
                    <w:noProof/>
                    <w:rtl/>
                  </w:rPr>
                </w:rPrChange>
              </w:rPr>
              <w:t>جه</w:t>
            </w:r>
            <w:r w:rsidRPr="002537B3">
              <w:rPr>
                <w:rStyle w:val="SubtleReference"/>
                <w:rtl/>
                <w:rPrChange w:id="736" w:author="Sajjad Abed" w:date="2022-08-26T12:23:00Z">
                  <w:rPr>
                    <w:rStyle w:val="Hyperlink"/>
                    <w:noProof/>
                    <w:rtl/>
                  </w:rPr>
                </w:rPrChange>
              </w:rPr>
              <w:t xml:space="preserve"> </w:t>
            </w:r>
            <w:r w:rsidRPr="002537B3">
              <w:rPr>
                <w:rStyle w:val="SubtleReference"/>
                <w:rFonts w:hint="eastAsia"/>
                <w:rtl/>
                <w:rPrChange w:id="737" w:author="Sajjad Abed" w:date="2022-08-26T12:23:00Z">
                  <w:rPr>
                    <w:rStyle w:val="Hyperlink"/>
                    <w:rFonts w:hint="eastAsia"/>
                    <w:noProof/>
                    <w:rtl/>
                  </w:rPr>
                </w:rPrChange>
              </w:rPr>
              <w:t>گ</w:t>
            </w:r>
            <w:r w:rsidRPr="002537B3">
              <w:rPr>
                <w:rStyle w:val="SubtleReference"/>
                <w:rFonts w:hint="cs"/>
                <w:rtl/>
                <w:rPrChange w:id="738" w:author="Sajjad Abed" w:date="2022-08-26T12:23:00Z">
                  <w:rPr>
                    <w:rStyle w:val="Hyperlink"/>
                    <w:rFonts w:hint="cs"/>
                    <w:noProof/>
                    <w:rtl/>
                  </w:rPr>
                </w:rPrChange>
              </w:rPr>
              <w:t>ی</w:t>
            </w:r>
            <w:r w:rsidRPr="002537B3">
              <w:rPr>
                <w:rStyle w:val="SubtleReference"/>
                <w:rFonts w:hint="eastAsia"/>
                <w:rtl/>
                <w:rPrChange w:id="739" w:author="Sajjad Abed" w:date="2022-08-26T12:23:00Z">
                  <w:rPr>
                    <w:rStyle w:val="Hyperlink"/>
                    <w:rFonts w:hint="eastAsia"/>
                    <w:noProof/>
                    <w:rtl/>
                  </w:rPr>
                </w:rPrChange>
              </w:rPr>
              <w:t>ر</w:t>
            </w:r>
            <w:r w:rsidRPr="002537B3">
              <w:rPr>
                <w:rStyle w:val="SubtleReference"/>
                <w:rFonts w:hint="cs"/>
                <w:rtl/>
                <w:rPrChange w:id="740" w:author="Sajjad Abed" w:date="2022-08-26T12:23:00Z">
                  <w:rPr>
                    <w:rStyle w:val="Hyperlink"/>
                    <w:rFonts w:hint="cs"/>
                    <w:noProof/>
                    <w:rtl/>
                  </w:rPr>
                </w:rPrChange>
              </w:rPr>
              <w:t>ی</w:t>
            </w:r>
            <w:r w:rsidRPr="002537B3">
              <w:rPr>
                <w:rStyle w:val="SubtleReference"/>
                <w:webHidden/>
                <w:rPrChange w:id="741" w:author="Sajjad Abed" w:date="2022-08-26T12:23:00Z">
                  <w:rPr>
                    <w:noProof/>
                    <w:webHidden/>
                  </w:rPr>
                </w:rPrChange>
              </w:rPr>
              <w:tab/>
            </w:r>
            <w:r w:rsidRPr="002537B3">
              <w:rPr>
                <w:rStyle w:val="SubtleReference"/>
                <w:webHidden/>
                <w:rPrChange w:id="742" w:author="Sajjad Abed" w:date="2022-08-26T12:23:00Z">
                  <w:rPr>
                    <w:noProof/>
                    <w:webHidden/>
                  </w:rPr>
                </w:rPrChange>
              </w:rPr>
              <w:fldChar w:fldCharType="begin"/>
            </w:r>
            <w:r w:rsidRPr="002537B3">
              <w:rPr>
                <w:rStyle w:val="SubtleReference"/>
                <w:webHidden/>
                <w:rPrChange w:id="743" w:author="Sajjad Abed" w:date="2022-08-26T12:23:00Z">
                  <w:rPr>
                    <w:noProof/>
                    <w:webHidden/>
                  </w:rPr>
                </w:rPrChange>
              </w:rPr>
              <w:instrText xml:space="preserve"> PAGEREF _Toc112409028 \h </w:instrText>
            </w:r>
          </w:ins>
          <w:r w:rsidRPr="002537B3">
            <w:rPr>
              <w:rStyle w:val="SubtleReference"/>
              <w:webHidden/>
              <w:rPrChange w:id="744" w:author="Sajjad Abed" w:date="2022-08-26T12:23:00Z">
                <w:rPr>
                  <w:rStyle w:val="SubtleReference"/>
                  <w:webHidden/>
                </w:rPr>
              </w:rPrChange>
            </w:rPr>
          </w:r>
          <w:r w:rsidRPr="002537B3">
            <w:rPr>
              <w:rStyle w:val="SubtleReference"/>
              <w:webHidden/>
              <w:rPrChange w:id="745" w:author="Sajjad Abed" w:date="2022-08-26T12:23:00Z">
                <w:rPr>
                  <w:noProof/>
                  <w:webHidden/>
                </w:rPr>
              </w:rPrChange>
            </w:rPr>
            <w:fldChar w:fldCharType="separate"/>
          </w:r>
          <w:r w:rsidR="008E7219">
            <w:rPr>
              <w:rStyle w:val="SubtleReference"/>
              <w:noProof/>
              <w:webHidden/>
              <w:rtl/>
              <w:lang w:bidi="ar-SA"/>
            </w:rPr>
            <w:t>46</w:t>
          </w:r>
          <w:ins w:id="746" w:author="Sajjad Abed" w:date="2022-08-26T12:23:00Z">
            <w:r w:rsidRPr="002537B3">
              <w:rPr>
                <w:rStyle w:val="SubtleReference"/>
                <w:webHidden/>
                <w:rPrChange w:id="747" w:author="Sajjad Abed" w:date="2022-08-26T12:23:00Z">
                  <w:rPr>
                    <w:noProof/>
                    <w:webHidden/>
                  </w:rPr>
                </w:rPrChange>
              </w:rPr>
              <w:fldChar w:fldCharType="end"/>
            </w:r>
            <w:r w:rsidRPr="002537B3">
              <w:rPr>
                <w:rStyle w:val="SubtleReference"/>
                <w:rPrChange w:id="748" w:author="Sajjad Abed" w:date="2022-08-26T12:23:00Z">
                  <w:rPr>
                    <w:rStyle w:val="Hyperlink"/>
                    <w:noProof/>
                  </w:rPr>
                </w:rPrChange>
              </w:rPr>
              <w:fldChar w:fldCharType="end"/>
            </w:r>
          </w:ins>
        </w:p>
        <w:p w14:paraId="5FC59CD3" w14:textId="102C9B42" w:rsidR="002537B3" w:rsidRPr="002537B3" w:rsidRDefault="002537B3">
          <w:pPr>
            <w:pStyle w:val="TOC1"/>
            <w:rPr>
              <w:ins w:id="749" w:author="Sajjad Abed" w:date="2022-08-26T12:23:00Z"/>
              <w:rStyle w:val="SubtleReference"/>
              <w:rPrChange w:id="750" w:author="Sajjad Abed" w:date="2022-08-26T12:23:00Z">
                <w:rPr>
                  <w:ins w:id="751" w:author="Sajjad Abed" w:date="2022-08-26T12:23:00Z"/>
                  <w:rFonts w:asciiTheme="minorHAnsi" w:eastAsiaTheme="minorEastAsia" w:hAnsiTheme="minorHAnsi" w:cstheme="minorBidi"/>
                  <w:noProof/>
                  <w:sz w:val="22"/>
                  <w:szCs w:val="22"/>
                  <w:lang w:bidi="ar-SA"/>
                </w:rPr>
              </w:rPrChange>
            </w:rPr>
            <w:pPrChange w:id="752" w:author="Sajjad Abed" w:date="2022-08-26T12:23:00Z">
              <w:pPr>
                <w:pStyle w:val="TOC1"/>
                <w:tabs>
                  <w:tab w:val="left" w:pos="660"/>
                </w:tabs>
                <w:bidi w:val="0"/>
              </w:pPr>
            </w:pPrChange>
          </w:pPr>
          <w:ins w:id="753" w:author="Sajjad Abed" w:date="2022-08-26T12:23:00Z">
            <w:r w:rsidRPr="002537B3">
              <w:rPr>
                <w:rStyle w:val="SubtleReference"/>
                <w:rPrChange w:id="754" w:author="Sajjad Abed" w:date="2022-08-26T12:23:00Z">
                  <w:rPr>
                    <w:rStyle w:val="Hyperlink"/>
                    <w:noProof/>
                  </w:rPr>
                </w:rPrChange>
              </w:rPr>
              <w:fldChar w:fldCharType="begin"/>
            </w:r>
            <w:r w:rsidRPr="002537B3">
              <w:rPr>
                <w:rStyle w:val="SubtleReference"/>
                <w:rPrChange w:id="755" w:author="Sajjad Abed" w:date="2022-08-26T12:23:00Z">
                  <w:rPr>
                    <w:rStyle w:val="Hyperlink"/>
                    <w:noProof/>
                  </w:rPr>
                </w:rPrChange>
              </w:rPr>
              <w:instrText xml:space="preserve"> </w:instrText>
            </w:r>
            <w:r w:rsidRPr="002537B3">
              <w:rPr>
                <w:rStyle w:val="SubtleReference"/>
                <w:rPrChange w:id="756" w:author="Sajjad Abed" w:date="2022-08-26T12:23:00Z">
                  <w:rPr>
                    <w:noProof/>
                  </w:rPr>
                </w:rPrChange>
              </w:rPr>
              <w:instrText>HYPERLINK \l "_Toc112409029"</w:instrText>
            </w:r>
            <w:r w:rsidRPr="002537B3">
              <w:rPr>
                <w:rStyle w:val="SubtleReference"/>
                <w:rPrChange w:id="757" w:author="Sajjad Abed" w:date="2022-08-26T12:23:00Z">
                  <w:rPr>
                    <w:rStyle w:val="Hyperlink"/>
                    <w:noProof/>
                  </w:rPr>
                </w:rPrChange>
              </w:rPr>
              <w:instrText xml:space="preserve"> </w:instrText>
            </w:r>
            <w:r w:rsidRPr="002537B3">
              <w:rPr>
                <w:rStyle w:val="SubtleReference"/>
                <w:rPrChange w:id="758" w:author="Sajjad Abed" w:date="2022-08-26T12:23:00Z">
                  <w:rPr>
                    <w:rStyle w:val="Hyperlink"/>
                    <w:noProof/>
                  </w:rPr>
                </w:rPrChange>
              </w:rPr>
              <w:fldChar w:fldCharType="separate"/>
            </w:r>
            <w:r w:rsidRPr="002537B3">
              <w:rPr>
                <w:rStyle w:val="SubtleReference"/>
                <w:rtl/>
                <w:rPrChange w:id="759" w:author="Sajjad Abed" w:date="2022-08-26T12:23:00Z">
                  <w:rPr>
                    <w:rStyle w:val="Hyperlink"/>
                    <w:rFonts w:ascii="B Nazanin" w:hAnsi="B Nazanin"/>
                    <w:noProof/>
                    <w:rtl/>
                  </w:rPr>
                </w:rPrChange>
              </w:rPr>
              <w:t>13.</w:t>
            </w:r>
            <w:r w:rsidRPr="002537B3">
              <w:rPr>
                <w:rStyle w:val="SubtleReference"/>
                <w:rPrChange w:id="760" w:author="Sajjad Abed" w:date="2022-08-26T12:23:00Z">
                  <w:rPr>
                    <w:rFonts w:asciiTheme="minorHAnsi" w:eastAsiaTheme="minorEastAsia" w:hAnsiTheme="minorHAnsi" w:cstheme="minorBidi"/>
                    <w:noProof/>
                    <w:sz w:val="22"/>
                    <w:szCs w:val="22"/>
                    <w:lang w:bidi="ar-SA"/>
                  </w:rPr>
                </w:rPrChange>
              </w:rPr>
              <w:tab/>
            </w:r>
            <w:r w:rsidRPr="002537B3">
              <w:rPr>
                <w:rStyle w:val="SubtleReference"/>
                <w:rFonts w:hint="eastAsia"/>
                <w:rtl/>
                <w:rPrChange w:id="761" w:author="Sajjad Abed" w:date="2022-08-26T12:23:00Z">
                  <w:rPr>
                    <w:rStyle w:val="Hyperlink"/>
                    <w:rFonts w:hint="eastAsia"/>
                    <w:noProof/>
                    <w:rtl/>
                  </w:rPr>
                </w:rPrChange>
              </w:rPr>
              <w:t>منابع</w:t>
            </w:r>
            <w:r w:rsidRPr="002537B3">
              <w:rPr>
                <w:rStyle w:val="SubtleReference"/>
                <w:webHidden/>
                <w:rPrChange w:id="762" w:author="Sajjad Abed" w:date="2022-08-26T12:23:00Z">
                  <w:rPr>
                    <w:noProof/>
                    <w:webHidden/>
                  </w:rPr>
                </w:rPrChange>
              </w:rPr>
              <w:tab/>
            </w:r>
            <w:r w:rsidRPr="002537B3">
              <w:rPr>
                <w:rStyle w:val="SubtleReference"/>
                <w:webHidden/>
                <w:rPrChange w:id="763" w:author="Sajjad Abed" w:date="2022-08-26T12:23:00Z">
                  <w:rPr>
                    <w:noProof/>
                    <w:webHidden/>
                  </w:rPr>
                </w:rPrChange>
              </w:rPr>
              <w:fldChar w:fldCharType="begin"/>
            </w:r>
            <w:r w:rsidRPr="002537B3">
              <w:rPr>
                <w:rStyle w:val="SubtleReference"/>
                <w:webHidden/>
                <w:rPrChange w:id="764" w:author="Sajjad Abed" w:date="2022-08-26T12:23:00Z">
                  <w:rPr>
                    <w:noProof/>
                    <w:webHidden/>
                  </w:rPr>
                </w:rPrChange>
              </w:rPr>
              <w:instrText xml:space="preserve"> PAGEREF _Toc112409029 \h </w:instrText>
            </w:r>
          </w:ins>
          <w:r w:rsidRPr="002537B3">
            <w:rPr>
              <w:rStyle w:val="SubtleReference"/>
              <w:webHidden/>
              <w:rPrChange w:id="765" w:author="Sajjad Abed" w:date="2022-08-26T12:23:00Z">
                <w:rPr>
                  <w:rStyle w:val="SubtleReference"/>
                  <w:webHidden/>
                </w:rPr>
              </w:rPrChange>
            </w:rPr>
          </w:r>
          <w:r w:rsidRPr="002537B3">
            <w:rPr>
              <w:rStyle w:val="SubtleReference"/>
              <w:webHidden/>
              <w:rPrChange w:id="766" w:author="Sajjad Abed" w:date="2022-08-26T12:23:00Z">
                <w:rPr>
                  <w:noProof/>
                  <w:webHidden/>
                </w:rPr>
              </w:rPrChange>
            </w:rPr>
            <w:fldChar w:fldCharType="separate"/>
          </w:r>
          <w:r w:rsidR="008E7219">
            <w:rPr>
              <w:rStyle w:val="SubtleReference"/>
              <w:noProof/>
              <w:webHidden/>
              <w:rtl/>
              <w:lang w:bidi="ar-SA"/>
            </w:rPr>
            <w:t>48</w:t>
          </w:r>
          <w:ins w:id="767" w:author="Sajjad Abed" w:date="2022-08-26T12:23:00Z">
            <w:r w:rsidRPr="002537B3">
              <w:rPr>
                <w:rStyle w:val="SubtleReference"/>
                <w:webHidden/>
                <w:rPrChange w:id="768" w:author="Sajjad Abed" w:date="2022-08-26T12:23:00Z">
                  <w:rPr>
                    <w:noProof/>
                    <w:webHidden/>
                  </w:rPr>
                </w:rPrChange>
              </w:rPr>
              <w:fldChar w:fldCharType="end"/>
            </w:r>
            <w:r w:rsidRPr="002537B3">
              <w:rPr>
                <w:rStyle w:val="SubtleReference"/>
                <w:rPrChange w:id="769" w:author="Sajjad Abed" w:date="2022-08-26T12:23:00Z">
                  <w:rPr>
                    <w:rStyle w:val="Hyperlink"/>
                    <w:noProof/>
                  </w:rPr>
                </w:rPrChange>
              </w:rPr>
              <w:fldChar w:fldCharType="end"/>
            </w:r>
          </w:ins>
        </w:p>
        <w:p w14:paraId="5D9D0897" w14:textId="3B1E39EC" w:rsidR="00830D3B" w:rsidRPr="003122CE" w:rsidDel="003122CE" w:rsidRDefault="00830D3B">
          <w:pPr>
            <w:pStyle w:val="TOC1"/>
            <w:tabs>
              <w:tab w:val="left" w:pos="660"/>
            </w:tabs>
            <w:rPr>
              <w:del w:id="770" w:author="Sajjad Abed" w:date="2022-08-26T12:19:00Z"/>
              <w:rStyle w:val="SubtleReference"/>
              <w:rPrChange w:id="771" w:author="Sajjad Abed" w:date="2022-08-26T12:19:00Z">
                <w:rPr>
                  <w:del w:id="772" w:author="Sajjad Abed" w:date="2022-08-26T12:19:00Z"/>
                  <w:noProof/>
                </w:rPr>
              </w:rPrChange>
            </w:rPr>
            <w:pPrChange w:id="773" w:author="Sajjad Abed" w:date="2022-08-26T12:23:00Z">
              <w:pPr>
                <w:pStyle w:val="TOC1"/>
                <w:tabs>
                  <w:tab w:val="left" w:pos="660"/>
                </w:tabs>
              </w:pPr>
            </w:pPrChange>
          </w:pPr>
          <w:del w:id="774" w:author="Sajjad Abed" w:date="2022-08-26T11:38:00Z">
            <w:r w:rsidRPr="003122CE" w:rsidDel="00F13826">
              <w:rPr>
                <w:rStyle w:val="SubtleReference"/>
                <w:rtl/>
                <w:rPrChange w:id="775" w:author="Sajjad Abed" w:date="2022-08-26T12:19:00Z">
                  <w:rPr>
                    <w:rStyle w:val="Hyperlink"/>
                    <w:rFonts w:ascii="B Nazanin" w:hAnsi="B Nazanin"/>
                    <w:noProof/>
                    <w:rtl/>
                  </w:rPr>
                </w:rPrChange>
              </w:rPr>
              <w:delText>1.</w:delText>
            </w:r>
            <w:r w:rsidRPr="003122CE" w:rsidDel="00F13826">
              <w:rPr>
                <w:rStyle w:val="SubtleReference"/>
                <w:rPrChange w:id="776" w:author="Sajjad Abed" w:date="2022-08-26T12:19:00Z">
                  <w:rPr>
                    <w:noProof/>
                  </w:rPr>
                </w:rPrChange>
              </w:rPr>
              <w:tab/>
            </w:r>
            <w:r w:rsidRPr="003122CE" w:rsidDel="00F13826">
              <w:rPr>
                <w:rStyle w:val="SubtleReference"/>
                <w:rtl/>
                <w:rPrChange w:id="777" w:author="Sajjad Abed" w:date="2022-08-26T12:19:00Z">
                  <w:rPr>
                    <w:rStyle w:val="Hyperlink"/>
                    <w:noProof/>
                    <w:rtl/>
                  </w:rPr>
                </w:rPrChange>
              </w:rPr>
              <w:delText>چک</w:delText>
            </w:r>
            <w:r w:rsidRPr="003122CE" w:rsidDel="00F13826">
              <w:rPr>
                <w:rStyle w:val="SubtleReference"/>
                <w:rFonts w:hint="cs"/>
                <w:rtl/>
                <w:rPrChange w:id="778" w:author="Sajjad Abed" w:date="2022-08-26T12:19:00Z">
                  <w:rPr>
                    <w:rStyle w:val="Hyperlink"/>
                    <w:rFonts w:hint="cs"/>
                    <w:noProof/>
                    <w:rtl/>
                  </w:rPr>
                </w:rPrChange>
              </w:rPr>
              <w:delText>ی</w:delText>
            </w:r>
            <w:r w:rsidRPr="003122CE" w:rsidDel="00F13826">
              <w:rPr>
                <w:rStyle w:val="SubtleReference"/>
                <w:rFonts w:hint="eastAsia"/>
                <w:rtl/>
                <w:rPrChange w:id="779" w:author="Sajjad Abed" w:date="2022-08-26T12:19:00Z">
                  <w:rPr>
                    <w:rStyle w:val="Hyperlink"/>
                    <w:rFonts w:hint="eastAsia"/>
                    <w:noProof/>
                    <w:rtl/>
                  </w:rPr>
                </w:rPrChange>
              </w:rPr>
              <w:delText>ده</w:delText>
            </w:r>
            <w:r w:rsidRPr="003122CE" w:rsidDel="00F13826">
              <w:rPr>
                <w:rStyle w:val="SubtleReference"/>
                <w:webHidden/>
                <w:rPrChange w:id="780" w:author="Sajjad Abed" w:date="2022-08-26T12:19:00Z">
                  <w:rPr>
                    <w:noProof/>
                    <w:webHidden/>
                  </w:rPr>
                </w:rPrChange>
              </w:rPr>
              <w:tab/>
            </w:r>
            <w:r w:rsidRPr="003122CE" w:rsidDel="00F13826">
              <w:rPr>
                <w:rStyle w:val="SubtleReference"/>
                <w:webHidden/>
                <w:rtl/>
                <w:rPrChange w:id="781" w:author="Sajjad Abed" w:date="2022-08-26T12:19:00Z">
                  <w:rPr>
                    <w:noProof/>
                    <w:webHidden/>
                    <w:rtl/>
                  </w:rPr>
                </w:rPrChange>
              </w:rPr>
              <w:delText>2</w:delText>
            </w:r>
          </w:del>
        </w:p>
        <w:p w14:paraId="6C5F7473" w14:textId="1385AF5D" w:rsidR="00830D3B" w:rsidRPr="003122CE" w:rsidDel="003122CE" w:rsidRDefault="00830D3B">
          <w:pPr>
            <w:pStyle w:val="TOC1"/>
            <w:tabs>
              <w:tab w:val="left" w:pos="660"/>
            </w:tabs>
            <w:rPr>
              <w:del w:id="782" w:author="Sajjad Abed" w:date="2022-08-26T12:19:00Z"/>
              <w:rStyle w:val="SubtleReference"/>
              <w:rPrChange w:id="783" w:author="Sajjad Abed" w:date="2022-08-26T12:19:00Z">
                <w:rPr>
                  <w:del w:id="784" w:author="Sajjad Abed" w:date="2022-08-26T12:19:00Z"/>
                  <w:noProof/>
                </w:rPr>
              </w:rPrChange>
            </w:rPr>
            <w:pPrChange w:id="785" w:author="Sajjad Abed" w:date="2022-08-26T12:23:00Z">
              <w:pPr>
                <w:pStyle w:val="TOC1"/>
                <w:tabs>
                  <w:tab w:val="left" w:pos="660"/>
                </w:tabs>
              </w:pPr>
            </w:pPrChange>
          </w:pPr>
          <w:del w:id="786" w:author="Sajjad Abed" w:date="2022-08-26T12:19:00Z">
            <w:r w:rsidRPr="003122CE" w:rsidDel="003122CE">
              <w:rPr>
                <w:rStyle w:val="SubtleReference"/>
                <w:rtl/>
                <w:rPrChange w:id="787" w:author="Sajjad Abed" w:date="2022-08-26T12:19:00Z">
                  <w:rPr>
                    <w:rStyle w:val="Hyperlink"/>
                    <w:rFonts w:ascii="B Nazanin" w:hAnsi="B Nazanin"/>
                    <w:noProof/>
                    <w:rtl/>
                  </w:rPr>
                </w:rPrChange>
              </w:rPr>
              <w:delText>2.</w:delText>
            </w:r>
            <w:r w:rsidRPr="003122CE" w:rsidDel="003122CE">
              <w:rPr>
                <w:rStyle w:val="SubtleReference"/>
                <w:rPrChange w:id="788" w:author="Sajjad Abed" w:date="2022-08-26T12:19:00Z">
                  <w:rPr>
                    <w:noProof/>
                  </w:rPr>
                </w:rPrChange>
              </w:rPr>
              <w:tab/>
            </w:r>
            <w:r w:rsidRPr="003122CE" w:rsidDel="003122CE">
              <w:rPr>
                <w:rStyle w:val="SubtleReference"/>
                <w:rtl/>
                <w:rPrChange w:id="789" w:author="Sajjad Abed" w:date="2022-08-26T12:19:00Z">
                  <w:rPr>
                    <w:rStyle w:val="Hyperlink"/>
                    <w:noProof/>
                    <w:rtl/>
                  </w:rPr>
                </w:rPrChange>
              </w:rPr>
              <w:delText>مقدمه</w:delText>
            </w:r>
            <w:r w:rsidRPr="003122CE" w:rsidDel="003122CE">
              <w:rPr>
                <w:rStyle w:val="SubtleReference"/>
                <w:webHidden/>
                <w:rPrChange w:id="790" w:author="Sajjad Abed" w:date="2022-08-26T12:19:00Z">
                  <w:rPr>
                    <w:noProof/>
                    <w:webHidden/>
                  </w:rPr>
                </w:rPrChange>
              </w:rPr>
              <w:tab/>
            </w:r>
          </w:del>
          <w:del w:id="791" w:author="Sajjad Abed" w:date="2022-08-26T11:38:00Z">
            <w:r w:rsidRPr="003122CE" w:rsidDel="00F13826">
              <w:rPr>
                <w:rStyle w:val="SubtleReference"/>
                <w:webHidden/>
                <w:rtl/>
                <w:rPrChange w:id="792" w:author="Sajjad Abed" w:date="2022-08-26T12:19:00Z">
                  <w:rPr>
                    <w:noProof/>
                    <w:webHidden/>
                    <w:rtl/>
                  </w:rPr>
                </w:rPrChange>
              </w:rPr>
              <w:delText>4</w:delText>
            </w:r>
          </w:del>
        </w:p>
        <w:p w14:paraId="250359B0" w14:textId="0AA53810" w:rsidR="00830D3B" w:rsidRPr="003122CE" w:rsidDel="003122CE" w:rsidRDefault="00830D3B">
          <w:pPr>
            <w:pStyle w:val="TOC1"/>
            <w:tabs>
              <w:tab w:val="left" w:pos="1540"/>
            </w:tabs>
            <w:rPr>
              <w:del w:id="793" w:author="Sajjad Abed" w:date="2022-08-26T12:19:00Z"/>
              <w:rStyle w:val="SubtleReference"/>
              <w:rPrChange w:id="794" w:author="Sajjad Abed" w:date="2022-08-26T12:19:00Z">
                <w:rPr>
                  <w:del w:id="795" w:author="Sajjad Abed" w:date="2022-08-26T12:19:00Z"/>
                  <w:noProof/>
                </w:rPr>
              </w:rPrChange>
            </w:rPr>
            <w:pPrChange w:id="796" w:author="Sajjad Abed" w:date="2022-08-26T12:23:00Z">
              <w:pPr>
                <w:pStyle w:val="TOC1"/>
                <w:tabs>
                  <w:tab w:val="left" w:pos="1540"/>
                </w:tabs>
              </w:pPr>
            </w:pPrChange>
          </w:pPr>
          <w:del w:id="797" w:author="Sajjad Abed" w:date="2022-08-26T12:19:00Z">
            <w:r w:rsidRPr="003122CE" w:rsidDel="003122CE">
              <w:rPr>
                <w:rStyle w:val="SubtleReference"/>
                <w:rtl/>
                <w:rPrChange w:id="798" w:author="Sajjad Abed" w:date="2022-08-26T12:19:00Z">
                  <w:rPr>
                    <w:rStyle w:val="Hyperlink"/>
                    <w:rFonts w:ascii="B Nazanin" w:hAnsi="B Nazanin"/>
                    <w:noProof/>
                    <w:rtl/>
                  </w:rPr>
                </w:rPrChange>
              </w:rPr>
              <w:delText>3.</w:delText>
            </w:r>
            <w:r w:rsidRPr="003122CE" w:rsidDel="003122CE">
              <w:rPr>
                <w:rStyle w:val="SubtleReference"/>
                <w:rPrChange w:id="799" w:author="Sajjad Abed" w:date="2022-08-26T12:19:00Z">
                  <w:rPr>
                    <w:noProof/>
                  </w:rPr>
                </w:rPrChange>
              </w:rPr>
              <w:tab/>
            </w:r>
            <w:r w:rsidRPr="003122CE" w:rsidDel="003122CE">
              <w:rPr>
                <w:rStyle w:val="SubtleReference"/>
                <w:rtl/>
                <w:rPrChange w:id="800" w:author="Sajjad Abed" w:date="2022-08-26T12:19:00Z">
                  <w:rPr>
                    <w:rStyle w:val="Hyperlink"/>
                    <w:noProof/>
                    <w:rtl/>
                  </w:rPr>
                </w:rPrChange>
              </w:rPr>
              <w:delText>بررس</w:delText>
            </w:r>
            <w:r w:rsidRPr="003122CE" w:rsidDel="003122CE">
              <w:rPr>
                <w:rStyle w:val="SubtleReference"/>
                <w:rFonts w:hint="cs"/>
                <w:rtl/>
                <w:rPrChange w:id="801" w:author="Sajjad Abed" w:date="2022-08-26T12:19:00Z">
                  <w:rPr>
                    <w:rStyle w:val="Hyperlink"/>
                    <w:rFonts w:hint="cs"/>
                    <w:noProof/>
                    <w:rtl/>
                  </w:rPr>
                </w:rPrChange>
              </w:rPr>
              <w:delText>ی</w:delText>
            </w:r>
            <w:r w:rsidRPr="003122CE" w:rsidDel="003122CE">
              <w:rPr>
                <w:rStyle w:val="SubtleReference"/>
                <w:rtl/>
                <w:rPrChange w:id="802" w:author="Sajjad Abed" w:date="2022-08-26T12:19:00Z">
                  <w:rPr>
                    <w:rStyle w:val="Hyperlink"/>
                    <w:noProof/>
                    <w:rtl/>
                  </w:rPr>
                </w:rPrChange>
              </w:rPr>
              <w:delText xml:space="preserve"> پا</w:delText>
            </w:r>
            <w:r w:rsidRPr="003122CE" w:rsidDel="003122CE">
              <w:rPr>
                <w:rStyle w:val="SubtleReference"/>
                <w:rFonts w:hint="cs"/>
                <w:rtl/>
                <w:rPrChange w:id="803" w:author="Sajjad Abed" w:date="2022-08-26T12:19:00Z">
                  <w:rPr>
                    <w:rStyle w:val="Hyperlink"/>
                    <w:rFonts w:hint="cs"/>
                    <w:noProof/>
                    <w:rtl/>
                  </w:rPr>
                </w:rPrChange>
              </w:rPr>
              <w:delText>ی</w:delText>
            </w:r>
            <w:r w:rsidRPr="003122CE" w:rsidDel="003122CE">
              <w:rPr>
                <w:rStyle w:val="SubtleReference"/>
                <w:rFonts w:hint="eastAsia"/>
                <w:rtl/>
                <w:rPrChange w:id="804" w:author="Sajjad Abed" w:date="2022-08-26T12:19:00Z">
                  <w:rPr>
                    <w:rStyle w:val="Hyperlink"/>
                    <w:rFonts w:hint="eastAsia"/>
                    <w:noProof/>
                    <w:rtl/>
                  </w:rPr>
                </w:rPrChange>
              </w:rPr>
              <w:delText>گاه</w:delText>
            </w:r>
            <w:r w:rsidRPr="003122CE" w:rsidDel="003122CE">
              <w:rPr>
                <w:rStyle w:val="SubtleReference"/>
                <w:rtl/>
                <w:rPrChange w:id="805" w:author="Sajjad Abed" w:date="2022-08-26T12:19:00Z">
                  <w:rPr>
                    <w:rStyle w:val="Hyperlink"/>
                    <w:noProof/>
                    <w:rtl/>
                  </w:rPr>
                </w:rPrChange>
              </w:rPr>
              <w:delText xml:space="preserve"> داده</w:delText>
            </w:r>
            <w:r w:rsidRPr="003122CE" w:rsidDel="003122CE">
              <w:rPr>
                <w:rStyle w:val="SubtleReference"/>
                <w:webHidden/>
                <w:rPrChange w:id="806" w:author="Sajjad Abed" w:date="2022-08-26T12:19:00Z">
                  <w:rPr>
                    <w:noProof/>
                    <w:webHidden/>
                  </w:rPr>
                </w:rPrChange>
              </w:rPr>
              <w:tab/>
            </w:r>
          </w:del>
          <w:del w:id="807" w:author="Sajjad Abed" w:date="2022-08-26T11:38:00Z">
            <w:r w:rsidRPr="003122CE" w:rsidDel="00F13826">
              <w:rPr>
                <w:rStyle w:val="SubtleReference"/>
                <w:webHidden/>
                <w:rtl/>
                <w:rPrChange w:id="808" w:author="Sajjad Abed" w:date="2022-08-26T12:19:00Z">
                  <w:rPr>
                    <w:noProof/>
                    <w:webHidden/>
                    <w:rtl/>
                  </w:rPr>
                </w:rPrChange>
              </w:rPr>
              <w:delText>5</w:delText>
            </w:r>
          </w:del>
        </w:p>
        <w:p w14:paraId="0C947CCC" w14:textId="7F6476E8" w:rsidR="00830D3B" w:rsidRPr="003122CE" w:rsidDel="003122CE" w:rsidRDefault="00830D3B">
          <w:pPr>
            <w:pStyle w:val="TOC1"/>
            <w:tabs>
              <w:tab w:val="left" w:pos="2129"/>
            </w:tabs>
            <w:rPr>
              <w:del w:id="809" w:author="Sajjad Abed" w:date="2022-08-26T12:19:00Z"/>
              <w:rStyle w:val="SubtleReference"/>
              <w:rPrChange w:id="810" w:author="Sajjad Abed" w:date="2022-08-26T12:19:00Z">
                <w:rPr>
                  <w:del w:id="811" w:author="Sajjad Abed" w:date="2022-08-26T12:19:00Z"/>
                  <w:noProof/>
                </w:rPr>
              </w:rPrChange>
            </w:rPr>
            <w:pPrChange w:id="812" w:author="Sajjad Abed" w:date="2022-08-26T12:23:00Z">
              <w:pPr>
                <w:pStyle w:val="TOC1"/>
                <w:tabs>
                  <w:tab w:val="left" w:pos="2129"/>
                </w:tabs>
              </w:pPr>
            </w:pPrChange>
          </w:pPr>
          <w:del w:id="813" w:author="Sajjad Abed" w:date="2022-08-26T12:19:00Z">
            <w:r w:rsidRPr="003122CE" w:rsidDel="003122CE">
              <w:rPr>
                <w:rStyle w:val="SubtleReference"/>
                <w:rtl/>
                <w:rPrChange w:id="814" w:author="Sajjad Abed" w:date="2022-08-26T12:19:00Z">
                  <w:rPr>
                    <w:rStyle w:val="Hyperlink"/>
                    <w:rFonts w:ascii="B Nazanin" w:hAnsi="B Nazanin"/>
                    <w:noProof/>
                    <w:rtl/>
                  </w:rPr>
                </w:rPrChange>
              </w:rPr>
              <w:delText>4.</w:delText>
            </w:r>
            <w:r w:rsidRPr="003122CE" w:rsidDel="003122CE">
              <w:rPr>
                <w:rStyle w:val="SubtleReference"/>
                <w:rPrChange w:id="815" w:author="Sajjad Abed" w:date="2022-08-26T12:19:00Z">
                  <w:rPr>
                    <w:noProof/>
                  </w:rPr>
                </w:rPrChange>
              </w:rPr>
              <w:tab/>
            </w:r>
            <w:r w:rsidRPr="003122CE" w:rsidDel="003122CE">
              <w:rPr>
                <w:rStyle w:val="SubtleReference"/>
                <w:rtl/>
                <w:rPrChange w:id="816" w:author="Sajjad Abed" w:date="2022-08-26T12:19:00Z">
                  <w:rPr>
                    <w:rStyle w:val="Hyperlink"/>
                    <w:noProof/>
                    <w:rtl/>
                  </w:rPr>
                </w:rPrChange>
              </w:rPr>
              <w:delText>پ</w:delText>
            </w:r>
            <w:r w:rsidRPr="003122CE" w:rsidDel="003122CE">
              <w:rPr>
                <w:rStyle w:val="SubtleReference"/>
                <w:rFonts w:hint="cs"/>
                <w:rtl/>
                <w:rPrChange w:id="817" w:author="Sajjad Abed" w:date="2022-08-26T12:19:00Z">
                  <w:rPr>
                    <w:rStyle w:val="Hyperlink"/>
                    <w:rFonts w:hint="cs"/>
                    <w:noProof/>
                    <w:rtl/>
                  </w:rPr>
                </w:rPrChange>
              </w:rPr>
              <w:delText>ی</w:delText>
            </w:r>
            <w:r w:rsidRPr="003122CE" w:rsidDel="003122CE">
              <w:rPr>
                <w:rStyle w:val="SubtleReference"/>
                <w:rFonts w:hint="eastAsia"/>
                <w:rtl/>
                <w:rPrChange w:id="818" w:author="Sajjad Abed" w:date="2022-08-26T12:19:00Z">
                  <w:rPr>
                    <w:rStyle w:val="Hyperlink"/>
                    <w:rFonts w:hint="eastAsia"/>
                    <w:noProof/>
                    <w:rtl/>
                  </w:rPr>
                </w:rPrChange>
              </w:rPr>
              <w:delText>ش</w:delText>
            </w:r>
            <w:r w:rsidRPr="003122CE" w:rsidDel="003122CE">
              <w:rPr>
                <w:rStyle w:val="SubtleReference"/>
                <w:rtl/>
                <w:rPrChange w:id="819" w:author="Sajjad Abed" w:date="2022-08-26T12:19:00Z">
                  <w:rPr>
                    <w:rStyle w:val="Hyperlink"/>
                    <w:noProof/>
                    <w:rtl/>
                  </w:rPr>
                </w:rPrChange>
              </w:rPr>
              <w:delText xml:space="preserve"> پردازش اول</w:delText>
            </w:r>
            <w:r w:rsidRPr="003122CE" w:rsidDel="003122CE">
              <w:rPr>
                <w:rStyle w:val="SubtleReference"/>
                <w:rFonts w:hint="cs"/>
                <w:rtl/>
                <w:rPrChange w:id="820" w:author="Sajjad Abed" w:date="2022-08-26T12:19:00Z">
                  <w:rPr>
                    <w:rStyle w:val="Hyperlink"/>
                    <w:rFonts w:hint="cs"/>
                    <w:noProof/>
                    <w:rtl/>
                  </w:rPr>
                </w:rPrChange>
              </w:rPr>
              <w:delText>ی</w:delText>
            </w:r>
            <w:r w:rsidRPr="003122CE" w:rsidDel="003122CE">
              <w:rPr>
                <w:rStyle w:val="SubtleReference"/>
                <w:rFonts w:hint="eastAsia"/>
                <w:rtl/>
                <w:rPrChange w:id="821" w:author="Sajjad Abed" w:date="2022-08-26T12:19:00Z">
                  <w:rPr>
                    <w:rStyle w:val="Hyperlink"/>
                    <w:rFonts w:hint="eastAsia"/>
                    <w:noProof/>
                    <w:rtl/>
                  </w:rPr>
                </w:rPrChange>
              </w:rPr>
              <w:delText>ه‌</w:delText>
            </w:r>
            <w:r w:rsidRPr="003122CE" w:rsidDel="003122CE">
              <w:rPr>
                <w:rStyle w:val="SubtleReference"/>
                <w:rFonts w:hint="cs"/>
                <w:rtl/>
                <w:rPrChange w:id="822" w:author="Sajjad Abed" w:date="2022-08-26T12:19:00Z">
                  <w:rPr>
                    <w:rStyle w:val="Hyperlink"/>
                    <w:rFonts w:hint="cs"/>
                    <w:noProof/>
                    <w:rtl/>
                  </w:rPr>
                </w:rPrChange>
              </w:rPr>
              <w:delText>ی</w:delText>
            </w:r>
            <w:r w:rsidRPr="003122CE" w:rsidDel="003122CE">
              <w:rPr>
                <w:rStyle w:val="SubtleReference"/>
                <w:rtl/>
                <w:rPrChange w:id="823" w:author="Sajjad Abed" w:date="2022-08-26T12:19:00Z">
                  <w:rPr>
                    <w:rStyle w:val="Hyperlink"/>
                    <w:noProof/>
                    <w:rtl/>
                  </w:rPr>
                </w:rPrChange>
              </w:rPr>
              <w:delText xml:space="preserve"> داده‌ها</w:delText>
            </w:r>
            <w:r w:rsidRPr="003122CE" w:rsidDel="003122CE">
              <w:rPr>
                <w:rStyle w:val="SubtleReference"/>
                <w:webHidden/>
                <w:rPrChange w:id="824" w:author="Sajjad Abed" w:date="2022-08-26T12:19:00Z">
                  <w:rPr>
                    <w:noProof/>
                    <w:webHidden/>
                  </w:rPr>
                </w:rPrChange>
              </w:rPr>
              <w:tab/>
            </w:r>
          </w:del>
          <w:del w:id="825" w:author="Sajjad Abed" w:date="2022-08-26T11:38:00Z">
            <w:r w:rsidRPr="003122CE" w:rsidDel="00F13826">
              <w:rPr>
                <w:rStyle w:val="SubtleReference"/>
                <w:webHidden/>
                <w:rtl/>
                <w:rPrChange w:id="826" w:author="Sajjad Abed" w:date="2022-08-26T12:19:00Z">
                  <w:rPr>
                    <w:noProof/>
                    <w:webHidden/>
                    <w:rtl/>
                  </w:rPr>
                </w:rPrChange>
              </w:rPr>
              <w:delText>7</w:delText>
            </w:r>
          </w:del>
        </w:p>
        <w:p w14:paraId="37845901" w14:textId="4C328BDB" w:rsidR="00830D3B" w:rsidRPr="003122CE" w:rsidDel="003122CE" w:rsidRDefault="00830D3B">
          <w:pPr>
            <w:pStyle w:val="TOC2"/>
            <w:rPr>
              <w:del w:id="827" w:author="Sajjad Abed" w:date="2022-08-26T12:19:00Z"/>
              <w:rStyle w:val="SubtleReference"/>
              <w:rPrChange w:id="828" w:author="Sajjad Abed" w:date="2022-08-26T12:19:00Z">
                <w:rPr>
                  <w:del w:id="829" w:author="Sajjad Abed" w:date="2022-08-26T12:19:00Z"/>
                </w:rPr>
              </w:rPrChange>
            </w:rPr>
            <w:pPrChange w:id="830" w:author="Sajjad Abed" w:date="2022-08-26T12:23:00Z">
              <w:pPr>
                <w:pStyle w:val="TOC2"/>
              </w:pPr>
            </w:pPrChange>
          </w:pPr>
          <w:del w:id="831" w:author="Sajjad Abed" w:date="2022-08-26T12:19:00Z">
            <w:r w:rsidRPr="003122CE" w:rsidDel="003122CE">
              <w:rPr>
                <w:rStyle w:val="SubtleReference"/>
                <w:rtl/>
                <w:rPrChange w:id="832" w:author="Sajjad Abed" w:date="2022-08-26T12:19:00Z">
                  <w:rPr>
                    <w:rStyle w:val="Hyperlink"/>
                    <w:noProof/>
                    <w:rtl/>
                  </w:rPr>
                </w:rPrChange>
              </w:rPr>
              <w:delText>پ</w:delText>
            </w:r>
            <w:r w:rsidRPr="003122CE" w:rsidDel="003122CE">
              <w:rPr>
                <w:rStyle w:val="SubtleReference"/>
                <w:rFonts w:hint="cs"/>
                <w:rtl/>
                <w:rPrChange w:id="833" w:author="Sajjad Abed" w:date="2022-08-26T12:19:00Z">
                  <w:rPr>
                    <w:rStyle w:val="Hyperlink"/>
                    <w:rFonts w:hint="cs"/>
                    <w:noProof/>
                    <w:rtl/>
                  </w:rPr>
                </w:rPrChange>
              </w:rPr>
              <w:delText>ی</w:delText>
            </w:r>
            <w:r w:rsidRPr="003122CE" w:rsidDel="003122CE">
              <w:rPr>
                <w:rStyle w:val="SubtleReference"/>
                <w:rFonts w:hint="eastAsia"/>
                <w:rtl/>
                <w:rPrChange w:id="834" w:author="Sajjad Abed" w:date="2022-08-26T12:19:00Z">
                  <w:rPr>
                    <w:rStyle w:val="Hyperlink"/>
                    <w:rFonts w:hint="eastAsia"/>
                    <w:noProof/>
                    <w:rtl/>
                  </w:rPr>
                </w:rPrChange>
              </w:rPr>
              <w:delText>ش</w:delText>
            </w:r>
            <w:r w:rsidRPr="003122CE" w:rsidDel="003122CE">
              <w:rPr>
                <w:rStyle w:val="SubtleReference"/>
                <w:rtl/>
                <w:rPrChange w:id="835" w:author="Sajjad Abed" w:date="2022-08-26T12:19:00Z">
                  <w:rPr>
                    <w:rStyle w:val="Hyperlink"/>
                    <w:noProof/>
                    <w:rtl/>
                  </w:rPr>
                </w:rPrChange>
              </w:rPr>
              <w:delText xml:space="preserve"> پردازش داده‌ها</w:delText>
            </w:r>
            <w:r w:rsidRPr="003122CE" w:rsidDel="003122CE">
              <w:rPr>
                <w:rStyle w:val="SubtleReference"/>
                <w:webHidden/>
                <w:rPrChange w:id="836" w:author="Sajjad Abed" w:date="2022-08-26T12:19:00Z">
                  <w:rPr>
                    <w:noProof/>
                    <w:webHidden/>
                  </w:rPr>
                </w:rPrChange>
              </w:rPr>
              <w:tab/>
            </w:r>
          </w:del>
          <w:del w:id="837" w:author="Sajjad Abed" w:date="2022-08-26T11:38:00Z">
            <w:r w:rsidRPr="003122CE" w:rsidDel="00F13826">
              <w:rPr>
                <w:rStyle w:val="SubtleReference"/>
                <w:webHidden/>
                <w:rtl/>
                <w:rPrChange w:id="838" w:author="Sajjad Abed" w:date="2022-08-26T12:19:00Z">
                  <w:rPr>
                    <w:noProof/>
                    <w:webHidden/>
                    <w:rtl/>
                  </w:rPr>
                </w:rPrChange>
              </w:rPr>
              <w:delText>7</w:delText>
            </w:r>
          </w:del>
        </w:p>
        <w:p w14:paraId="6B574C5C" w14:textId="4A2C27DA" w:rsidR="00830D3B" w:rsidRPr="003122CE" w:rsidDel="003122CE" w:rsidRDefault="00830D3B">
          <w:pPr>
            <w:pStyle w:val="TOC1"/>
            <w:tabs>
              <w:tab w:val="left" w:pos="1320"/>
            </w:tabs>
            <w:rPr>
              <w:del w:id="839" w:author="Sajjad Abed" w:date="2022-08-26T12:19:00Z"/>
              <w:rStyle w:val="SubtleReference"/>
              <w:rPrChange w:id="840" w:author="Sajjad Abed" w:date="2022-08-26T12:19:00Z">
                <w:rPr>
                  <w:del w:id="841" w:author="Sajjad Abed" w:date="2022-08-26T12:19:00Z"/>
                  <w:noProof/>
                </w:rPr>
              </w:rPrChange>
            </w:rPr>
            <w:pPrChange w:id="842" w:author="Sajjad Abed" w:date="2022-08-26T12:23:00Z">
              <w:pPr>
                <w:pStyle w:val="TOC1"/>
                <w:tabs>
                  <w:tab w:val="left" w:pos="1320"/>
                </w:tabs>
              </w:pPr>
            </w:pPrChange>
          </w:pPr>
          <w:del w:id="843" w:author="Sajjad Abed" w:date="2022-08-26T12:19:00Z">
            <w:r w:rsidRPr="003122CE" w:rsidDel="003122CE">
              <w:rPr>
                <w:rStyle w:val="SubtleReference"/>
                <w:rtl/>
                <w:rPrChange w:id="844" w:author="Sajjad Abed" w:date="2022-08-26T12:19:00Z">
                  <w:rPr>
                    <w:rStyle w:val="Hyperlink"/>
                    <w:rFonts w:ascii="B Nazanin" w:hAnsi="B Nazanin"/>
                    <w:noProof/>
                    <w:rtl/>
                  </w:rPr>
                </w:rPrChange>
              </w:rPr>
              <w:delText>5.</w:delText>
            </w:r>
            <w:r w:rsidRPr="003122CE" w:rsidDel="003122CE">
              <w:rPr>
                <w:rStyle w:val="SubtleReference"/>
                <w:rPrChange w:id="845" w:author="Sajjad Abed" w:date="2022-08-26T12:19:00Z">
                  <w:rPr>
                    <w:noProof/>
                  </w:rPr>
                </w:rPrChange>
              </w:rPr>
              <w:tab/>
            </w:r>
            <w:r w:rsidRPr="003122CE" w:rsidDel="003122CE">
              <w:rPr>
                <w:rStyle w:val="SubtleReference"/>
                <w:rtl/>
                <w:rPrChange w:id="846" w:author="Sajjad Abed" w:date="2022-08-26T12:19:00Z">
                  <w:rPr>
                    <w:rStyle w:val="Hyperlink"/>
                    <w:noProof/>
                    <w:rtl/>
                  </w:rPr>
                </w:rPrChange>
              </w:rPr>
              <w:delText>رو</w:delText>
            </w:r>
            <w:r w:rsidRPr="003122CE" w:rsidDel="003122CE">
              <w:rPr>
                <w:rStyle w:val="SubtleReference"/>
                <w:rFonts w:hint="cs"/>
                <w:rtl/>
                <w:rPrChange w:id="847" w:author="Sajjad Abed" w:date="2022-08-26T12:19:00Z">
                  <w:rPr>
                    <w:rStyle w:val="Hyperlink"/>
                    <w:rFonts w:hint="cs"/>
                    <w:noProof/>
                    <w:rtl/>
                  </w:rPr>
                </w:rPrChange>
              </w:rPr>
              <w:delText>ی</w:delText>
            </w:r>
            <w:r w:rsidRPr="003122CE" w:rsidDel="003122CE">
              <w:rPr>
                <w:rStyle w:val="SubtleReference"/>
                <w:rFonts w:hint="eastAsia"/>
                <w:rtl/>
                <w:rPrChange w:id="848" w:author="Sajjad Abed" w:date="2022-08-26T12:19:00Z">
                  <w:rPr>
                    <w:rStyle w:val="Hyperlink"/>
                    <w:rFonts w:hint="eastAsia"/>
                    <w:noProof/>
                    <w:rtl/>
                  </w:rPr>
                </w:rPrChange>
              </w:rPr>
              <w:delText>ه</w:delText>
            </w:r>
            <w:r w:rsidRPr="003122CE" w:rsidDel="003122CE">
              <w:rPr>
                <w:rStyle w:val="SubtleReference"/>
                <w:rtl/>
                <w:rPrChange w:id="849" w:author="Sajjad Abed" w:date="2022-08-26T12:19:00Z">
                  <w:rPr>
                    <w:rStyle w:val="Hyperlink"/>
                    <w:noProof/>
                    <w:rtl/>
                  </w:rPr>
                </w:rPrChange>
              </w:rPr>
              <w:delText xml:space="preserve"> حل مسئله</w:delText>
            </w:r>
            <w:r w:rsidRPr="003122CE" w:rsidDel="003122CE">
              <w:rPr>
                <w:rStyle w:val="SubtleReference"/>
                <w:webHidden/>
                <w:rPrChange w:id="850" w:author="Sajjad Abed" w:date="2022-08-26T12:19:00Z">
                  <w:rPr>
                    <w:noProof/>
                    <w:webHidden/>
                  </w:rPr>
                </w:rPrChange>
              </w:rPr>
              <w:tab/>
            </w:r>
          </w:del>
          <w:del w:id="851" w:author="Sajjad Abed" w:date="2022-08-26T11:38:00Z">
            <w:r w:rsidRPr="003122CE" w:rsidDel="00F13826">
              <w:rPr>
                <w:rStyle w:val="SubtleReference"/>
                <w:webHidden/>
                <w:rtl/>
                <w:rPrChange w:id="852" w:author="Sajjad Abed" w:date="2022-08-26T12:19:00Z">
                  <w:rPr>
                    <w:noProof/>
                    <w:webHidden/>
                    <w:rtl/>
                  </w:rPr>
                </w:rPrChange>
              </w:rPr>
              <w:delText>9</w:delText>
            </w:r>
          </w:del>
        </w:p>
        <w:p w14:paraId="0F194CD4" w14:textId="1B01A120" w:rsidR="00830D3B" w:rsidRPr="003122CE" w:rsidDel="003122CE" w:rsidRDefault="00830D3B">
          <w:pPr>
            <w:pStyle w:val="TOC2"/>
            <w:rPr>
              <w:del w:id="853" w:author="Sajjad Abed" w:date="2022-08-26T12:19:00Z"/>
              <w:rStyle w:val="SubtleReference"/>
              <w:rPrChange w:id="854" w:author="Sajjad Abed" w:date="2022-08-26T12:19:00Z">
                <w:rPr>
                  <w:del w:id="855" w:author="Sajjad Abed" w:date="2022-08-26T12:19:00Z"/>
                </w:rPr>
              </w:rPrChange>
            </w:rPr>
            <w:pPrChange w:id="856" w:author="Sajjad Abed" w:date="2022-08-26T12:23:00Z">
              <w:pPr>
                <w:pStyle w:val="TOC2"/>
              </w:pPr>
            </w:pPrChange>
          </w:pPr>
          <w:del w:id="857" w:author="Sajjad Abed" w:date="2022-08-26T12:19:00Z">
            <w:r w:rsidRPr="003122CE" w:rsidDel="003122CE">
              <w:rPr>
                <w:rStyle w:val="SubtleReference"/>
                <w:rtl/>
                <w:rPrChange w:id="858" w:author="Sajjad Abed" w:date="2022-08-26T12:19:00Z">
                  <w:rPr>
                    <w:rStyle w:val="Hyperlink"/>
                    <w:noProof/>
                    <w:rtl/>
                  </w:rPr>
                </w:rPrChange>
              </w:rPr>
              <w:delText>مشخص کردن نحوه‌</w:delText>
            </w:r>
            <w:r w:rsidRPr="003122CE" w:rsidDel="003122CE">
              <w:rPr>
                <w:rStyle w:val="SubtleReference"/>
                <w:rFonts w:hint="cs"/>
                <w:rtl/>
                <w:rPrChange w:id="859" w:author="Sajjad Abed" w:date="2022-08-26T12:19:00Z">
                  <w:rPr>
                    <w:rStyle w:val="Hyperlink"/>
                    <w:rFonts w:hint="cs"/>
                    <w:noProof/>
                    <w:rtl/>
                  </w:rPr>
                </w:rPrChange>
              </w:rPr>
              <w:delText>ی</w:delText>
            </w:r>
            <w:r w:rsidRPr="003122CE" w:rsidDel="003122CE">
              <w:rPr>
                <w:rStyle w:val="SubtleReference"/>
                <w:rtl/>
                <w:rPrChange w:id="860" w:author="Sajjad Abed" w:date="2022-08-26T12:19:00Z">
                  <w:rPr>
                    <w:rStyle w:val="Hyperlink"/>
                    <w:noProof/>
                    <w:rtl/>
                  </w:rPr>
                </w:rPrChange>
              </w:rPr>
              <w:delText xml:space="preserve"> حل مسئله</w:delText>
            </w:r>
            <w:r w:rsidRPr="003122CE" w:rsidDel="003122CE">
              <w:rPr>
                <w:rStyle w:val="SubtleReference"/>
                <w:webHidden/>
                <w:rPrChange w:id="861" w:author="Sajjad Abed" w:date="2022-08-26T12:19:00Z">
                  <w:rPr>
                    <w:noProof/>
                    <w:webHidden/>
                  </w:rPr>
                </w:rPrChange>
              </w:rPr>
              <w:tab/>
            </w:r>
          </w:del>
          <w:del w:id="862" w:author="Sajjad Abed" w:date="2022-08-26T11:38:00Z">
            <w:r w:rsidRPr="003122CE" w:rsidDel="00F13826">
              <w:rPr>
                <w:rStyle w:val="SubtleReference"/>
                <w:webHidden/>
                <w:rtl/>
                <w:rPrChange w:id="863" w:author="Sajjad Abed" w:date="2022-08-26T12:19:00Z">
                  <w:rPr>
                    <w:noProof/>
                    <w:webHidden/>
                    <w:rtl/>
                  </w:rPr>
                </w:rPrChange>
              </w:rPr>
              <w:delText>9</w:delText>
            </w:r>
          </w:del>
        </w:p>
        <w:p w14:paraId="58A5079A" w14:textId="288F14AE" w:rsidR="00830D3B" w:rsidRPr="003122CE" w:rsidDel="003122CE" w:rsidRDefault="00830D3B">
          <w:pPr>
            <w:pStyle w:val="TOC2"/>
            <w:rPr>
              <w:del w:id="864" w:author="Sajjad Abed" w:date="2022-08-26T12:19:00Z"/>
              <w:rStyle w:val="SubtleReference"/>
              <w:rPrChange w:id="865" w:author="Sajjad Abed" w:date="2022-08-26T12:19:00Z">
                <w:rPr>
                  <w:del w:id="866" w:author="Sajjad Abed" w:date="2022-08-26T12:19:00Z"/>
                </w:rPr>
              </w:rPrChange>
            </w:rPr>
            <w:pPrChange w:id="867" w:author="Sajjad Abed" w:date="2022-08-26T12:23:00Z">
              <w:pPr>
                <w:pStyle w:val="TOC2"/>
              </w:pPr>
            </w:pPrChange>
          </w:pPr>
          <w:del w:id="868" w:author="Sajjad Abed" w:date="2022-08-26T12:19:00Z">
            <w:r w:rsidRPr="003122CE" w:rsidDel="003122CE">
              <w:rPr>
                <w:rStyle w:val="SubtleReference"/>
                <w:rtl/>
                <w:rPrChange w:id="869" w:author="Sajjad Abed" w:date="2022-08-26T12:19:00Z">
                  <w:rPr>
                    <w:rStyle w:val="Hyperlink"/>
                    <w:noProof/>
                    <w:rtl/>
                  </w:rPr>
                </w:rPrChange>
              </w:rPr>
              <w:delText>ساخت و</w:delText>
            </w:r>
            <w:r w:rsidRPr="003122CE" w:rsidDel="003122CE">
              <w:rPr>
                <w:rStyle w:val="SubtleReference"/>
                <w:rFonts w:hint="cs"/>
                <w:rtl/>
                <w:rPrChange w:id="870" w:author="Sajjad Abed" w:date="2022-08-26T12:19:00Z">
                  <w:rPr>
                    <w:rStyle w:val="Hyperlink"/>
                    <w:rFonts w:hint="cs"/>
                    <w:noProof/>
                    <w:rtl/>
                  </w:rPr>
                </w:rPrChange>
              </w:rPr>
              <w:delText>ی</w:delText>
            </w:r>
            <w:r w:rsidRPr="003122CE" w:rsidDel="003122CE">
              <w:rPr>
                <w:rStyle w:val="SubtleReference"/>
                <w:rFonts w:hint="eastAsia"/>
                <w:rtl/>
                <w:rPrChange w:id="871" w:author="Sajjad Abed" w:date="2022-08-26T12:19:00Z">
                  <w:rPr>
                    <w:rStyle w:val="Hyperlink"/>
                    <w:rFonts w:hint="eastAsia"/>
                    <w:noProof/>
                    <w:rtl/>
                  </w:rPr>
                </w:rPrChange>
              </w:rPr>
              <w:delText>ژگ</w:delText>
            </w:r>
            <w:r w:rsidRPr="003122CE" w:rsidDel="003122CE">
              <w:rPr>
                <w:rStyle w:val="SubtleReference"/>
                <w:rFonts w:hint="cs"/>
                <w:rtl/>
                <w:rPrChange w:id="872" w:author="Sajjad Abed" w:date="2022-08-26T12:19:00Z">
                  <w:rPr>
                    <w:rStyle w:val="Hyperlink"/>
                    <w:rFonts w:hint="cs"/>
                    <w:noProof/>
                    <w:rtl/>
                  </w:rPr>
                </w:rPrChange>
              </w:rPr>
              <w:delText>ی‌</w:delText>
            </w:r>
            <w:r w:rsidRPr="003122CE" w:rsidDel="003122CE">
              <w:rPr>
                <w:rStyle w:val="SubtleReference"/>
                <w:rFonts w:hint="eastAsia"/>
                <w:rtl/>
                <w:rPrChange w:id="873" w:author="Sajjad Abed" w:date="2022-08-26T12:19:00Z">
                  <w:rPr>
                    <w:rStyle w:val="Hyperlink"/>
                    <w:rFonts w:hint="eastAsia"/>
                    <w:noProof/>
                    <w:rtl/>
                  </w:rPr>
                </w:rPrChange>
              </w:rPr>
              <w:delText>ها</w:delText>
            </w:r>
            <w:r w:rsidRPr="003122CE" w:rsidDel="003122CE">
              <w:rPr>
                <w:rStyle w:val="SubtleReference"/>
                <w:rFonts w:hint="cs"/>
                <w:rtl/>
                <w:rPrChange w:id="874" w:author="Sajjad Abed" w:date="2022-08-26T12:19:00Z">
                  <w:rPr>
                    <w:rStyle w:val="Hyperlink"/>
                    <w:rFonts w:hint="cs"/>
                    <w:noProof/>
                    <w:rtl/>
                  </w:rPr>
                </w:rPrChange>
              </w:rPr>
              <w:delText>ی</w:delText>
            </w:r>
            <w:r w:rsidRPr="003122CE" w:rsidDel="003122CE">
              <w:rPr>
                <w:rStyle w:val="SubtleReference"/>
                <w:rtl/>
                <w:rPrChange w:id="875" w:author="Sajjad Abed" w:date="2022-08-26T12:19:00Z">
                  <w:rPr>
                    <w:rStyle w:val="Hyperlink"/>
                    <w:noProof/>
                    <w:rtl/>
                  </w:rPr>
                </w:rPrChange>
              </w:rPr>
              <w:delText xml:space="preserve"> مربوط به مشتر</w:delText>
            </w:r>
            <w:r w:rsidRPr="003122CE" w:rsidDel="003122CE">
              <w:rPr>
                <w:rStyle w:val="SubtleReference"/>
                <w:rFonts w:hint="cs"/>
                <w:rtl/>
                <w:rPrChange w:id="876" w:author="Sajjad Abed" w:date="2022-08-26T12:19:00Z">
                  <w:rPr>
                    <w:rStyle w:val="Hyperlink"/>
                    <w:rFonts w:hint="cs"/>
                    <w:noProof/>
                    <w:rtl/>
                  </w:rPr>
                </w:rPrChange>
              </w:rPr>
              <w:delText>ی</w:delText>
            </w:r>
            <w:r w:rsidRPr="003122CE" w:rsidDel="003122CE">
              <w:rPr>
                <w:rStyle w:val="SubtleReference"/>
                <w:webHidden/>
                <w:rPrChange w:id="877" w:author="Sajjad Abed" w:date="2022-08-26T12:19:00Z">
                  <w:rPr>
                    <w:noProof/>
                    <w:webHidden/>
                  </w:rPr>
                </w:rPrChange>
              </w:rPr>
              <w:tab/>
            </w:r>
          </w:del>
          <w:del w:id="878" w:author="Sajjad Abed" w:date="2022-08-26T11:38:00Z">
            <w:r w:rsidRPr="003122CE" w:rsidDel="00F13826">
              <w:rPr>
                <w:rStyle w:val="SubtleReference"/>
                <w:webHidden/>
                <w:rtl/>
                <w:rPrChange w:id="879" w:author="Sajjad Abed" w:date="2022-08-26T12:19:00Z">
                  <w:rPr>
                    <w:noProof/>
                    <w:webHidden/>
                    <w:rtl/>
                  </w:rPr>
                </w:rPrChange>
              </w:rPr>
              <w:delText>10</w:delText>
            </w:r>
          </w:del>
        </w:p>
        <w:p w14:paraId="4E218DB0" w14:textId="141918B4" w:rsidR="00830D3B" w:rsidRPr="003122CE" w:rsidDel="003122CE" w:rsidRDefault="00830D3B">
          <w:pPr>
            <w:pStyle w:val="TOC2"/>
            <w:rPr>
              <w:del w:id="880" w:author="Sajjad Abed" w:date="2022-08-26T12:19:00Z"/>
              <w:rStyle w:val="SubtleReference"/>
              <w:rPrChange w:id="881" w:author="Sajjad Abed" w:date="2022-08-26T12:19:00Z">
                <w:rPr>
                  <w:del w:id="882" w:author="Sajjad Abed" w:date="2022-08-26T12:19:00Z"/>
                </w:rPr>
              </w:rPrChange>
            </w:rPr>
            <w:pPrChange w:id="883" w:author="Sajjad Abed" w:date="2022-08-26T12:23:00Z">
              <w:pPr>
                <w:pStyle w:val="TOC2"/>
              </w:pPr>
            </w:pPrChange>
          </w:pPr>
          <w:del w:id="884" w:author="Sajjad Abed" w:date="2022-08-26T12:19:00Z">
            <w:r w:rsidRPr="003122CE" w:rsidDel="003122CE">
              <w:rPr>
                <w:rStyle w:val="SubtleReference"/>
                <w:rtl/>
                <w:rPrChange w:id="885" w:author="Sajjad Abed" w:date="2022-08-26T12:19:00Z">
                  <w:rPr>
                    <w:rStyle w:val="Hyperlink"/>
                    <w:noProof/>
                    <w:rtl/>
                  </w:rPr>
                </w:rPrChange>
              </w:rPr>
              <w:delText>ساخت و</w:delText>
            </w:r>
            <w:r w:rsidRPr="003122CE" w:rsidDel="003122CE">
              <w:rPr>
                <w:rStyle w:val="SubtleReference"/>
                <w:rFonts w:hint="cs"/>
                <w:rtl/>
                <w:rPrChange w:id="886" w:author="Sajjad Abed" w:date="2022-08-26T12:19:00Z">
                  <w:rPr>
                    <w:rStyle w:val="Hyperlink"/>
                    <w:rFonts w:hint="cs"/>
                    <w:noProof/>
                    <w:rtl/>
                  </w:rPr>
                </w:rPrChange>
              </w:rPr>
              <w:delText>ی</w:delText>
            </w:r>
            <w:r w:rsidRPr="003122CE" w:rsidDel="003122CE">
              <w:rPr>
                <w:rStyle w:val="SubtleReference"/>
                <w:rFonts w:hint="eastAsia"/>
                <w:rtl/>
                <w:rPrChange w:id="887" w:author="Sajjad Abed" w:date="2022-08-26T12:19:00Z">
                  <w:rPr>
                    <w:rStyle w:val="Hyperlink"/>
                    <w:rFonts w:hint="eastAsia"/>
                    <w:noProof/>
                    <w:rtl/>
                  </w:rPr>
                </w:rPrChange>
              </w:rPr>
              <w:delText>ژگ</w:delText>
            </w:r>
            <w:r w:rsidRPr="003122CE" w:rsidDel="003122CE">
              <w:rPr>
                <w:rStyle w:val="SubtleReference"/>
                <w:rFonts w:hint="cs"/>
                <w:rtl/>
                <w:rPrChange w:id="888" w:author="Sajjad Abed" w:date="2022-08-26T12:19:00Z">
                  <w:rPr>
                    <w:rStyle w:val="Hyperlink"/>
                    <w:rFonts w:hint="cs"/>
                    <w:noProof/>
                    <w:rtl/>
                  </w:rPr>
                </w:rPrChange>
              </w:rPr>
              <w:delText>ی‌</w:delText>
            </w:r>
            <w:r w:rsidRPr="003122CE" w:rsidDel="003122CE">
              <w:rPr>
                <w:rStyle w:val="SubtleReference"/>
                <w:rFonts w:hint="eastAsia"/>
                <w:rtl/>
                <w:rPrChange w:id="889" w:author="Sajjad Abed" w:date="2022-08-26T12:19:00Z">
                  <w:rPr>
                    <w:rStyle w:val="Hyperlink"/>
                    <w:rFonts w:hint="eastAsia"/>
                    <w:noProof/>
                    <w:rtl/>
                  </w:rPr>
                </w:rPrChange>
              </w:rPr>
              <w:delText>ها</w:delText>
            </w:r>
            <w:r w:rsidRPr="003122CE" w:rsidDel="003122CE">
              <w:rPr>
                <w:rStyle w:val="SubtleReference"/>
                <w:rFonts w:hint="cs"/>
                <w:rtl/>
                <w:rPrChange w:id="890" w:author="Sajjad Abed" w:date="2022-08-26T12:19:00Z">
                  <w:rPr>
                    <w:rStyle w:val="Hyperlink"/>
                    <w:rFonts w:hint="cs"/>
                    <w:noProof/>
                    <w:rtl/>
                  </w:rPr>
                </w:rPrChange>
              </w:rPr>
              <w:delText>ی</w:delText>
            </w:r>
            <w:r w:rsidRPr="003122CE" w:rsidDel="003122CE">
              <w:rPr>
                <w:rStyle w:val="SubtleReference"/>
                <w:rtl/>
                <w:rPrChange w:id="891" w:author="Sajjad Abed" w:date="2022-08-26T12:19:00Z">
                  <w:rPr>
                    <w:rStyle w:val="Hyperlink"/>
                    <w:noProof/>
                    <w:rtl/>
                  </w:rPr>
                </w:rPrChange>
              </w:rPr>
              <w:delText xml:space="preserve"> مربوط به محصول</w:delText>
            </w:r>
            <w:r w:rsidRPr="003122CE" w:rsidDel="003122CE">
              <w:rPr>
                <w:rStyle w:val="SubtleReference"/>
                <w:webHidden/>
                <w:rPrChange w:id="892" w:author="Sajjad Abed" w:date="2022-08-26T12:19:00Z">
                  <w:rPr>
                    <w:noProof/>
                    <w:webHidden/>
                  </w:rPr>
                </w:rPrChange>
              </w:rPr>
              <w:tab/>
            </w:r>
          </w:del>
          <w:del w:id="893" w:author="Sajjad Abed" w:date="2022-08-26T11:38:00Z">
            <w:r w:rsidRPr="003122CE" w:rsidDel="00F13826">
              <w:rPr>
                <w:rStyle w:val="SubtleReference"/>
                <w:webHidden/>
                <w:rtl/>
                <w:rPrChange w:id="894" w:author="Sajjad Abed" w:date="2022-08-26T12:19:00Z">
                  <w:rPr>
                    <w:noProof/>
                    <w:webHidden/>
                    <w:rtl/>
                  </w:rPr>
                </w:rPrChange>
              </w:rPr>
              <w:delText>11</w:delText>
            </w:r>
          </w:del>
        </w:p>
        <w:p w14:paraId="7845849B" w14:textId="21D55B6D" w:rsidR="00830D3B" w:rsidRPr="003122CE" w:rsidDel="003122CE" w:rsidRDefault="00830D3B">
          <w:pPr>
            <w:pStyle w:val="TOC2"/>
            <w:rPr>
              <w:del w:id="895" w:author="Sajjad Abed" w:date="2022-08-26T12:19:00Z"/>
              <w:rStyle w:val="SubtleReference"/>
              <w:rPrChange w:id="896" w:author="Sajjad Abed" w:date="2022-08-26T12:19:00Z">
                <w:rPr>
                  <w:del w:id="897" w:author="Sajjad Abed" w:date="2022-08-26T12:19:00Z"/>
                </w:rPr>
              </w:rPrChange>
            </w:rPr>
            <w:pPrChange w:id="898" w:author="Sajjad Abed" w:date="2022-08-26T12:23:00Z">
              <w:pPr>
                <w:pStyle w:val="TOC2"/>
              </w:pPr>
            </w:pPrChange>
          </w:pPr>
          <w:del w:id="899" w:author="Sajjad Abed" w:date="2022-08-26T12:19:00Z">
            <w:r w:rsidRPr="003122CE" w:rsidDel="003122CE">
              <w:rPr>
                <w:rStyle w:val="SubtleReference"/>
                <w:rtl/>
                <w:rPrChange w:id="900" w:author="Sajjad Abed" w:date="2022-08-26T12:19:00Z">
                  <w:rPr>
                    <w:rStyle w:val="Hyperlink"/>
                    <w:noProof/>
                    <w:rtl/>
                  </w:rPr>
                </w:rPrChange>
              </w:rPr>
              <w:delText>ساخت و</w:delText>
            </w:r>
            <w:r w:rsidRPr="003122CE" w:rsidDel="003122CE">
              <w:rPr>
                <w:rStyle w:val="SubtleReference"/>
                <w:rFonts w:hint="cs"/>
                <w:rtl/>
                <w:rPrChange w:id="901" w:author="Sajjad Abed" w:date="2022-08-26T12:19:00Z">
                  <w:rPr>
                    <w:rStyle w:val="Hyperlink"/>
                    <w:rFonts w:hint="cs"/>
                    <w:noProof/>
                    <w:rtl/>
                  </w:rPr>
                </w:rPrChange>
              </w:rPr>
              <w:delText>ی</w:delText>
            </w:r>
            <w:r w:rsidRPr="003122CE" w:rsidDel="003122CE">
              <w:rPr>
                <w:rStyle w:val="SubtleReference"/>
                <w:rFonts w:hint="eastAsia"/>
                <w:rtl/>
                <w:rPrChange w:id="902" w:author="Sajjad Abed" w:date="2022-08-26T12:19:00Z">
                  <w:rPr>
                    <w:rStyle w:val="Hyperlink"/>
                    <w:rFonts w:hint="eastAsia"/>
                    <w:noProof/>
                    <w:rtl/>
                  </w:rPr>
                </w:rPrChange>
              </w:rPr>
              <w:delText>ژگ</w:delText>
            </w:r>
            <w:r w:rsidRPr="003122CE" w:rsidDel="003122CE">
              <w:rPr>
                <w:rStyle w:val="SubtleReference"/>
                <w:rFonts w:hint="cs"/>
                <w:rtl/>
                <w:rPrChange w:id="903" w:author="Sajjad Abed" w:date="2022-08-26T12:19:00Z">
                  <w:rPr>
                    <w:rStyle w:val="Hyperlink"/>
                    <w:rFonts w:hint="cs"/>
                    <w:noProof/>
                    <w:rtl/>
                  </w:rPr>
                </w:rPrChange>
              </w:rPr>
              <w:delText>ی‌</w:delText>
            </w:r>
            <w:r w:rsidRPr="003122CE" w:rsidDel="003122CE">
              <w:rPr>
                <w:rStyle w:val="SubtleReference"/>
                <w:rFonts w:hint="eastAsia"/>
                <w:rtl/>
                <w:rPrChange w:id="904" w:author="Sajjad Abed" w:date="2022-08-26T12:19:00Z">
                  <w:rPr>
                    <w:rStyle w:val="Hyperlink"/>
                    <w:rFonts w:hint="eastAsia"/>
                    <w:noProof/>
                    <w:rtl/>
                  </w:rPr>
                </w:rPrChange>
              </w:rPr>
              <w:delText>ها</w:delText>
            </w:r>
            <w:r w:rsidRPr="003122CE" w:rsidDel="003122CE">
              <w:rPr>
                <w:rStyle w:val="SubtleReference"/>
                <w:rFonts w:hint="cs"/>
                <w:rtl/>
                <w:rPrChange w:id="905" w:author="Sajjad Abed" w:date="2022-08-26T12:19:00Z">
                  <w:rPr>
                    <w:rStyle w:val="Hyperlink"/>
                    <w:rFonts w:hint="cs"/>
                    <w:noProof/>
                    <w:rtl/>
                  </w:rPr>
                </w:rPrChange>
              </w:rPr>
              <w:delText>ی</w:delText>
            </w:r>
            <w:r w:rsidRPr="003122CE" w:rsidDel="003122CE">
              <w:rPr>
                <w:rStyle w:val="SubtleReference"/>
                <w:rtl/>
                <w:rPrChange w:id="906" w:author="Sajjad Abed" w:date="2022-08-26T12:19:00Z">
                  <w:rPr>
                    <w:rStyle w:val="Hyperlink"/>
                    <w:noProof/>
                    <w:rtl/>
                  </w:rPr>
                </w:rPrChange>
              </w:rPr>
              <w:delText xml:space="preserve"> مربوط به کتگور</w:delText>
            </w:r>
            <w:r w:rsidRPr="003122CE" w:rsidDel="003122CE">
              <w:rPr>
                <w:rStyle w:val="SubtleReference"/>
                <w:rFonts w:hint="cs"/>
                <w:rtl/>
                <w:rPrChange w:id="907" w:author="Sajjad Abed" w:date="2022-08-26T12:19:00Z">
                  <w:rPr>
                    <w:rStyle w:val="Hyperlink"/>
                    <w:rFonts w:hint="cs"/>
                    <w:noProof/>
                    <w:rtl/>
                  </w:rPr>
                </w:rPrChange>
              </w:rPr>
              <w:delText>ی</w:delText>
            </w:r>
            <w:r w:rsidRPr="003122CE" w:rsidDel="003122CE">
              <w:rPr>
                <w:rStyle w:val="SubtleReference"/>
                <w:webHidden/>
                <w:rPrChange w:id="908" w:author="Sajjad Abed" w:date="2022-08-26T12:19:00Z">
                  <w:rPr>
                    <w:noProof/>
                    <w:webHidden/>
                  </w:rPr>
                </w:rPrChange>
              </w:rPr>
              <w:tab/>
            </w:r>
          </w:del>
          <w:del w:id="909" w:author="Sajjad Abed" w:date="2022-08-26T11:38:00Z">
            <w:r w:rsidRPr="003122CE" w:rsidDel="00F13826">
              <w:rPr>
                <w:rStyle w:val="SubtleReference"/>
                <w:webHidden/>
                <w:rtl/>
                <w:rPrChange w:id="910" w:author="Sajjad Abed" w:date="2022-08-26T12:19:00Z">
                  <w:rPr>
                    <w:noProof/>
                    <w:webHidden/>
                    <w:rtl/>
                  </w:rPr>
                </w:rPrChange>
              </w:rPr>
              <w:delText>11</w:delText>
            </w:r>
          </w:del>
        </w:p>
        <w:p w14:paraId="1DFD2F30" w14:textId="11213A9E" w:rsidR="00830D3B" w:rsidRPr="003122CE" w:rsidDel="003122CE" w:rsidRDefault="00830D3B">
          <w:pPr>
            <w:pStyle w:val="TOC2"/>
            <w:rPr>
              <w:del w:id="911" w:author="Sajjad Abed" w:date="2022-08-26T12:19:00Z"/>
              <w:rStyle w:val="SubtleReference"/>
              <w:rPrChange w:id="912" w:author="Sajjad Abed" w:date="2022-08-26T12:19:00Z">
                <w:rPr>
                  <w:del w:id="913" w:author="Sajjad Abed" w:date="2022-08-26T12:19:00Z"/>
                </w:rPr>
              </w:rPrChange>
            </w:rPr>
            <w:pPrChange w:id="914" w:author="Sajjad Abed" w:date="2022-08-26T12:23:00Z">
              <w:pPr>
                <w:pStyle w:val="TOC2"/>
              </w:pPr>
            </w:pPrChange>
          </w:pPr>
          <w:del w:id="915" w:author="Sajjad Abed" w:date="2022-08-26T12:19:00Z">
            <w:r w:rsidRPr="003122CE" w:rsidDel="003122CE">
              <w:rPr>
                <w:rStyle w:val="SubtleReference"/>
                <w:rtl/>
                <w:rPrChange w:id="916" w:author="Sajjad Abed" w:date="2022-08-26T12:19:00Z">
                  <w:rPr>
                    <w:rStyle w:val="Hyperlink"/>
                    <w:noProof/>
                    <w:rtl/>
                  </w:rPr>
                </w:rPrChange>
              </w:rPr>
              <w:delText>ساخت و</w:delText>
            </w:r>
            <w:r w:rsidRPr="003122CE" w:rsidDel="003122CE">
              <w:rPr>
                <w:rStyle w:val="SubtleReference"/>
                <w:rFonts w:hint="cs"/>
                <w:rtl/>
                <w:rPrChange w:id="917" w:author="Sajjad Abed" w:date="2022-08-26T12:19:00Z">
                  <w:rPr>
                    <w:rStyle w:val="Hyperlink"/>
                    <w:rFonts w:hint="cs"/>
                    <w:noProof/>
                    <w:rtl/>
                  </w:rPr>
                </w:rPrChange>
              </w:rPr>
              <w:delText>ی</w:delText>
            </w:r>
            <w:r w:rsidRPr="003122CE" w:rsidDel="003122CE">
              <w:rPr>
                <w:rStyle w:val="SubtleReference"/>
                <w:rFonts w:hint="eastAsia"/>
                <w:rtl/>
                <w:rPrChange w:id="918" w:author="Sajjad Abed" w:date="2022-08-26T12:19:00Z">
                  <w:rPr>
                    <w:rStyle w:val="Hyperlink"/>
                    <w:rFonts w:hint="eastAsia"/>
                    <w:noProof/>
                    <w:rtl/>
                  </w:rPr>
                </w:rPrChange>
              </w:rPr>
              <w:delText>ژگ</w:delText>
            </w:r>
            <w:r w:rsidRPr="003122CE" w:rsidDel="003122CE">
              <w:rPr>
                <w:rStyle w:val="SubtleReference"/>
                <w:rFonts w:hint="cs"/>
                <w:rtl/>
                <w:rPrChange w:id="919" w:author="Sajjad Abed" w:date="2022-08-26T12:19:00Z">
                  <w:rPr>
                    <w:rStyle w:val="Hyperlink"/>
                    <w:rFonts w:hint="cs"/>
                    <w:noProof/>
                    <w:rtl/>
                  </w:rPr>
                </w:rPrChange>
              </w:rPr>
              <w:delText>ی‌</w:delText>
            </w:r>
            <w:r w:rsidRPr="003122CE" w:rsidDel="003122CE">
              <w:rPr>
                <w:rStyle w:val="SubtleReference"/>
                <w:rFonts w:hint="eastAsia"/>
                <w:rtl/>
                <w:rPrChange w:id="920" w:author="Sajjad Abed" w:date="2022-08-26T12:19:00Z">
                  <w:rPr>
                    <w:rStyle w:val="Hyperlink"/>
                    <w:rFonts w:hint="eastAsia"/>
                    <w:noProof/>
                    <w:rtl/>
                  </w:rPr>
                </w:rPrChange>
              </w:rPr>
              <w:delText>ها</w:delText>
            </w:r>
            <w:r w:rsidRPr="003122CE" w:rsidDel="003122CE">
              <w:rPr>
                <w:rStyle w:val="SubtleReference"/>
                <w:rFonts w:hint="cs"/>
                <w:rtl/>
                <w:rPrChange w:id="921" w:author="Sajjad Abed" w:date="2022-08-26T12:19:00Z">
                  <w:rPr>
                    <w:rStyle w:val="Hyperlink"/>
                    <w:rFonts w:hint="cs"/>
                    <w:noProof/>
                    <w:rtl/>
                  </w:rPr>
                </w:rPrChange>
              </w:rPr>
              <w:delText>ی</w:delText>
            </w:r>
            <w:r w:rsidRPr="003122CE" w:rsidDel="003122CE">
              <w:rPr>
                <w:rStyle w:val="SubtleReference"/>
                <w:rtl/>
                <w:rPrChange w:id="922" w:author="Sajjad Abed" w:date="2022-08-26T12:19:00Z">
                  <w:rPr>
                    <w:rStyle w:val="Hyperlink"/>
                    <w:noProof/>
                    <w:rtl/>
                  </w:rPr>
                </w:rPrChange>
              </w:rPr>
              <w:delText xml:space="preserve"> مشتر</w:delText>
            </w:r>
            <w:r w:rsidRPr="003122CE" w:rsidDel="003122CE">
              <w:rPr>
                <w:rStyle w:val="SubtleReference"/>
                <w:rFonts w:hint="cs"/>
                <w:rtl/>
                <w:rPrChange w:id="923" w:author="Sajjad Abed" w:date="2022-08-26T12:19:00Z">
                  <w:rPr>
                    <w:rStyle w:val="Hyperlink"/>
                    <w:rFonts w:hint="cs"/>
                    <w:noProof/>
                    <w:rtl/>
                  </w:rPr>
                </w:rPrChange>
              </w:rPr>
              <w:delText>ی</w:delText>
            </w:r>
            <w:r w:rsidRPr="003122CE" w:rsidDel="003122CE">
              <w:rPr>
                <w:rStyle w:val="SubtleReference"/>
                <w:rtl/>
                <w:rPrChange w:id="924" w:author="Sajjad Abed" w:date="2022-08-26T12:19:00Z">
                  <w:rPr>
                    <w:rStyle w:val="Hyperlink"/>
                    <w:noProof/>
                    <w:rtl/>
                  </w:rPr>
                </w:rPrChange>
              </w:rPr>
              <w:delText>-محصول</w:delText>
            </w:r>
            <w:r w:rsidRPr="003122CE" w:rsidDel="003122CE">
              <w:rPr>
                <w:rStyle w:val="SubtleReference"/>
                <w:webHidden/>
                <w:rPrChange w:id="925" w:author="Sajjad Abed" w:date="2022-08-26T12:19:00Z">
                  <w:rPr>
                    <w:noProof/>
                    <w:webHidden/>
                  </w:rPr>
                </w:rPrChange>
              </w:rPr>
              <w:tab/>
            </w:r>
          </w:del>
          <w:del w:id="926" w:author="Sajjad Abed" w:date="2022-08-26T11:38:00Z">
            <w:r w:rsidRPr="003122CE" w:rsidDel="00F13826">
              <w:rPr>
                <w:rStyle w:val="SubtleReference"/>
                <w:webHidden/>
                <w:rtl/>
                <w:rPrChange w:id="927" w:author="Sajjad Abed" w:date="2022-08-26T12:19:00Z">
                  <w:rPr>
                    <w:noProof/>
                    <w:webHidden/>
                    <w:rtl/>
                  </w:rPr>
                </w:rPrChange>
              </w:rPr>
              <w:delText>12</w:delText>
            </w:r>
          </w:del>
        </w:p>
        <w:p w14:paraId="1508081A" w14:textId="42D286F5" w:rsidR="00830D3B" w:rsidRPr="003122CE" w:rsidDel="003122CE" w:rsidRDefault="00830D3B">
          <w:pPr>
            <w:pStyle w:val="TOC2"/>
            <w:rPr>
              <w:del w:id="928" w:author="Sajjad Abed" w:date="2022-08-26T12:19:00Z"/>
              <w:rStyle w:val="SubtleReference"/>
              <w:rPrChange w:id="929" w:author="Sajjad Abed" w:date="2022-08-26T12:19:00Z">
                <w:rPr>
                  <w:del w:id="930" w:author="Sajjad Abed" w:date="2022-08-26T12:19:00Z"/>
                </w:rPr>
              </w:rPrChange>
            </w:rPr>
            <w:pPrChange w:id="931" w:author="Sajjad Abed" w:date="2022-08-26T12:23:00Z">
              <w:pPr>
                <w:pStyle w:val="TOC2"/>
              </w:pPr>
            </w:pPrChange>
          </w:pPr>
          <w:del w:id="932" w:author="Sajjad Abed" w:date="2022-08-26T12:19:00Z">
            <w:r w:rsidRPr="003122CE" w:rsidDel="003122CE">
              <w:rPr>
                <w:rStyle w:val="SubtleReference"/>
                <w:rtl/>
                <w:rPrChange w:id="933" w:author="Sajjad Abed" w:date="2022-08-26T12:19:00Z">
                  <w:rPr>
                    <w:rStyle w:val="Hyperlink"/>
                    <w:noProof/>
                    <w:rtl/>
                  </w:rPr>
                </w:rPrChange>
              </w:rPr>
              <w:delText>ساخت و</w:delText>
            </w:r>
            <w:r w:rsidRPr="003122CE" w:rsidDel="003122CE">
              <w:rPr>
                <w:rStyle w:val="SubtleReference"/>
                <w:rFonts w:hint="cs"/>
                <w:rtl/>
                <w:rPrChange w:id="934" w:author="Sajjad Abed" w:date="2022-08-26T12:19:00Z">
                  <w:rPr>
                    <w:rStyle w:val="Hyperlink"/>
                    <w:rFonts w:hint="cs"/>
                    <w:noProof/>
                    <w:rtl/>
                  </w:rPr>
                </w:rPrChange>
              </w:rPr>
              <w:delText>ی</w:delText>
            </w:r>
            <w:r w:rsidRPr="003122CE" w:rsidDel="003122CE">
              <w:rPr>
                <w:rStyle w:val="SubtleReference"/>
                <w:rFonts w:hint="eastAsia"/>
                <w:rtl/>
                <w:rPrChange w:id="935" w:author="Sajjad Abed" w:date="2022-08-26T12:19:00Z">
                  <w:rPr>
                    <w:rStyle w:val="Hyperlink"/>
                    <w:rFonts w:hint="eastAsia"/>
                    <w:noProof/>
                    <w:rtl/>
                  </w:rPr>
                </w:rPrChange>
              </w:rPr>
              <w:delText>ژگ</w:delText>
            </w:r>
            <w:r w:rsidRPr="003122CE" w:rsidDel="003122CE">
              <w:rPr>
                <w:rStyle w:val="SubtleReference"/>
                <w:rFonts w:hint="cs"/>
                <w:rtl/>
                <w:rPrChange w:id="936" w:author="Sajjad Abed" w:date="2022-08-26T12:19:00Z">
                  <w:rPr>
                    <w:rStyle w:val="Hyperlink"/>
                    <w:rFonts w:hint="cs"/>
                    <w:noProof/>
                    <w:rtl/>
                  </w:rPr>
                </w:rPrChange>
              </w:rPr>
              <w:delText>ی‌</w:delText>
            </w:r>
            <w:r w:rsidRPr="003122CE" w:rsidDel="003122CE">
              <w:rPr>
                <w:rStyle w:val="SubtleReference"/>
                <w:rFonts w:hint="eastAsia"/>
                <w:rtl/>
                <w:rPrChange w:id="937" w:author="Sajjad Abed" w:date="2022-08-26T12:19:00Z">
                  <w:rPr>
                    <w:rStyle w:val="Hyperlink"/>
                    <w:rFonts w:hint="eastAsia"/>
                    <w:noProof/>
                    <w:rtl/>
                  </w:rPr>
                </w:rPrChange>
              </w:rPr>
              <w:delText>ها</w:delText>
            </w:r>
            <w:r w:rsidRPr="003122CE" w:rsidDel="003122CE">
              <w:rPr>
                <w:rStyle w:val="SubtleReference"/>
                <w:rFonts w:hint="cs"/>
                <w:rtl/>
                <w:rPrChange w:id="938" w:author="Sajjad Abed" w:date="2022-08-26T12:19:00Z">
                  <w:rPr>
                    <w:rStyle w:val="Hyperlink"/>
                    <w:rFonts w:hint="cs"/>
                    <w:noProof/>
                    <w:rtl/>
                  </w:rPr>
                </w:rPrChange>
              </w:rPr>
              <w:delText>ی</w:delText>
            </w:r>
            <w:r w:rsidRPr="003122CE" w:rsidDel="003122CE">
              <w:rPr>
                <w:rStyle w:val="SubtleReference"/>
                <w:rtl/>
                <w:rPrChange w:id="939" w:author="Sajjad Abed" w:date="2022-08-26T12:19:00Z">
                  <w:rPr>
                    <w:rStyle w:val="Hyperlink"/>
                    <w:noProof/>
                    <w:rtl/>
                  </w:rPr>
                </w:rPrChange>
              </w:rPr>
              <w:delText xml:space="preserve"> مشتر</w:delText>
            </w:r>
            <w:r w:rsidRPr="003122CE" w:rsidDel="003122CE">
              <w:rPr>
                <w:rStyle w:val="SubtleReference"/>
                <w:rFonts w:hint="cs"/>
                <w:rtl/>
                <w:rPrChange w:id="940" w:author="Sajjad Abed" w:date="2022-08-26T12:19:00Z">
                  <w:rPr>
                    <w:rStyle w:val="Hyperlink"/>
                    <w:rFonts w:hint="cs"/>
                    <w:noProof/>
                    <w:rtl/>
                  </w:rPr>
                </w:rPrChange>
              </w:rPr>
              <w:delText>ی</w:delText>
            </w:r>
            <w:r w:rsidRPr="003122CE" w:rsidDel="003122CE">
              <w:rPr>
                <w:rStyle w:val="SubtleReference"/>
                <w:rtl/>
                <w:rPrChange w:id="941" w:author="Sajjad Abed" w:date="2022-08-26T12:19:00Z">
                  <w:rPr>
                    <w:rStyle w:val="Hyperlink"/>
                    <w:noProof/>
                    <w:rtl/>
                  </w:rPr>
                </w:rPrChange>
              </w:rPr>
              <w:delText>-کتگور</w:delText>
            </w:r>
            <w:r w:rsidRPr="003122CE" w:rsidDel="003122CE">
              <w:rPr>
                <w:rStyle w:val="SubtleReference"/>
                <w:rFonts w:hint="cs"/>
                <w:rtl/>
                <w:rPrChange w:id="942" w:author="Sajjad Abed" w:date="2022-08-26T12:19:00Z">
                  <w:rPr>
                    <w:rStyle w:val="Hyperlink"/>
                    <w:rFonts w:hint="cs"/>
                    <w:noProof/>
                    <w:rtl/>
                  </w:rPr>
                </w:rPrChange>
              </w:rPr>
              <w:delText>ی</w:delText>
            </w:r>
            <w:r w:rsidRPr="003122CE" w:rsidDel="003122CE">
              <w:rPr>
                <w:rStyle w:val="SubtleReference"/>
                <w:webHidden/>
                <w:rPrChange w:id="943" w:author="Sajjad Abed" w:date="2022-08-26T12:19:00Z">
                  <w:rPr>
                    <w:noProof/>
                    <w:webHidden/>
                  </w:rPr>
                </w:rPrChange>
              </w:rPr>
              <w:tab/>
            </w:r>
          </w:del>
          <w:del w:id="944" w:author="Sajjad Abed" w:date="2022-08-26T11:38:00Z">
            <w:r w:rsidRPr="003122CE" w:rsidDel="00F13826">
              <w:rPr>
                <w:rStyle w:val="SubtleReference"/>
                <w:webHidden/>
                <w:rtl/>
                <w:rPrChange w:id="945" w:author="Sajjad Abed" w:date="2022-08-26T12:19:00Z">
                  <w:rPr>
                    <w:noProof/>
                    <w:webHidden/>
                    <w:rtl/>
                  </w:rPr>
                </w:rPrChange>
              </w:rPr>
              <w:delText>12</w:delText>
            </w:r>
          </w:del>
        </w:p>
        <w:p w14:paraId="702B81BE" w14:textId="21902A64" w:rsidR="00830D3B" w:rsidRPr="003122CE" w:rsidDel="003122CE" w:rsidRDefault="00830D3B">
          <w:pPr>
            <w:pStyle w:val="TOC2"/>
            <w:rPr>
              <w:del w:id="946" w:author="Sajjad Abed" w:date="2022-08-26T12:19:00Z"/>
              <w:rStyle w:val="SubtleReference"/>
              <w:rPrChange w:id="947" w:author="Sajjad Abed" w:date="2022-08-26T12:19:00Z">
                <w:rPr>
                  <w:del w:id="948" w:author="Sajjad Abed" w:date="2022-08-26T12:19:00Z"/>
                </w:rPr>
              </w:rPrChange>
            </w:rPr>
            <w:pPrChange w:id="949" w:author="Sajjad Abed" w:date="2022-08-26T12:23:00Z">
              <w:pPr>
                <w:pStyle w:val="TOC2"/>
              </w:pPr>
            </w:pPrChange>
          </w:pPr>
          <w:del w:id="950" w:author="Sajjad Abed" w:date="2022-08-26T12:19:00Z">
            <w:r w:rsidRPr="003122CE" w:rsidDel="003122CE">
              <w:rPr>
                <w:rStyle w:val="SubtleReference"/>
                <w:rtl/>
                <w:rPrChange w:id="951" w:author="Sajjad Abed" w:date="2022-08-26T12:19:00Z">
                  <w:rPr>
                    <w:rStyle w:val="Hyperlink"/>
                    <w:noProof/>
                    <w:rtl/>
                  </w:rPr>
                </w:rPrChange>
              </w:rPr>
              <w:delText>ساخت و</w:delText>
            </w:r>
            <w:r w:rsidRPr="003122CE" w:rsidDel="003122CE">
              <w:rPr>
                <w:rStyle w:val="SubtleReference"/>
                <w:rFonts w:hint="cs"/>
                <w:rtl/>
                <w:rPrChange w:id="952" w:author="Sajjad Abed" w:date="2022-08-26T12:19:00Z">
                  <w:rPr>
                    <w:rStyle w:val="Hyperlink"/>
                    <w:rFonts w:hint="cs"/>
                    <w:noProof/>
                    <w:rtl/>
                  </w:rPr>
                </w:rPrChange>
              </w:rPr>
              <w:delText>ی</w:delText>
            </w:r>
            <w:r w:rsidRPr="003122CE" w:rsidDel="003122CE">
              <w:rPr>
                <w:rStyle w:val="SubtleReference"/>
                <w:rFonts w:hint="eastAsia"/>
                <w:rtl/>
                <w:rPrChange w:id="953" w:author="Sajjad Abed" w:date="2022-08-26T12:19:00Z">
                  <w:rPr>
                    <w:rStyle w:val="Hyperlink"/>
                    <w:rFonts w:hint="eastAsia"/>
                    <w:noProof/>
                    <w:rtl/>
                  </w:rPr>
                </w:rPrChange>
              </w:rPr>
              <w:delText>ژگ</w:delText>
            </w:r>
            <w:r w:rsidRPr="003122CE" w:rsidDel="003122CE">
              <w:rPr>
                <w:rStyle w:val="SubtleReference"/>
                <w:rFonts w:hint="cs"/>
                <w:rtl/>
                <w:rPrChange w:id="954" w:author="Sajjad Abed" w:date="2022-08-26T12:19:00Z">
                  <w:rPr>
                    <w:rStyle w:val="Hyperlink"/>
                    <w:rFonts w:hint="cs"/>
                    <w:noProof/>
                    <w:rtl/>
                  </w:rPr>
                </w:rPrChange>
              </w:rPr>
              <w:delText>ی‌</w:delText>
            </w:r>
            <w:r w:rsidRPr="003122CE" w:rsidDel="003122CE">
              <w:rPr>
                <w:rStyle w:val="SubtleReference"/>
                <w:rFonts w:hint="eastAsia"/>
                <w:rtl/>
                <w:rPrChange w:id="955" w:author="Sajjad Abed" w:date="2022-08-26T12:19:00Z">
                  <w:rPr>
                    <w:rStyle w:val="Hyperlink"/>
                    <w:rFonts w:hint="eastAsia"/>
                    <w:noProof/>
                    <w:rtl/>
                  </w:rPr>
                </w:rPrChange>
              </w:rPr>
              <w:delText>ها</w:delText>
            </w:r>
            <w:r w:rsidRPr="003122CE" w:rsidDel="003122CE">
              <w:rPr>
                <w:rStyle w:val="SubtleReference"/>
                <w:rFonts w:hint="cs"/>
                <w:rtl/>
                <w:rPrChange w:id="956" w:author="Sajjad Abed" w:date="2022-08-26T12:19:00Z">
                  <w:rPr>
                    <w:rStyle w:val="Hyperlink"/>
                    <w:rFonts w:hint="cs"/>
                    <w:noProof/>
                    <w:rtl/>
                  </w:rPr>
                </w:rPrChange>
              </w:rPr>
              <w:delText>ی</w:delText>
            </w:r>
            <w:r w:rsidRPr="003122CE" w:rsidDel="003122CE">
              <w:rPr>
                <w:rStyle w:val="SubtleReference"/>
                <w:rtl/>
                <w:rPrChange w:id="957" w:author="Sajjad Abed" w:date="2022-08-26T12:19:00Z">
                  <w:rPr>
                    <w:rStyle w:val="Hyperlink"/>
                    <w:noProof/>
                    <w:rtl/>
                  </w:rPr>
                </w:rPrChange>
              </w:rPr>
              <w:delText xml:space="preserve"> مربوط به زمان</w:delText>
            </w:r>
            <w:r w:rsidRPr="003122CE" w:rsidDel="003122CE">
              <w:rPr>
                <w:rStyle w:val="SubtleReference"/>
                <w:webHidden/>
                <w:rPrChange w:id="958" w:author="Sajjad Abed" w:date="2022-08-26T12:19:00Z">
                  <w:rPr>
                    <w:noProof/>
                    <w:webHidden/>
                  </w:rPr>
                </w:rPrChange>
              </w:rPr>
              <w:tab/>
            </w:r>
          </w:del>
          <w:del w:id="959" w:author="Sajjad Abed" w:date="2022-08-26T11:38:00Z">
            <w:r w:rsidRPr="003122CE" w:rsidDel="00F13826">
              <w:rPr>
                <w:rStyle w:val="SubtleReference"/>
                <w:webHidden/>
                <w:rtl/>
                <w:rPrChange w:id="960" w:author="Sajjad Abed" w:date="2022-08-26T12:19:00Z">
                  <w:rPr>
                    <w:noProof/>
                    <w:webHidden/>
                    <w:rtl/>
                  </w:rPr>
                </w:rPrChange>
              </w:rPr>
              <w:delText>12</w:delText>
            </w:r>
          </w:del>
        </w:p>
        <w:p w14:paraId="501D4DFC" w14:textId="32B6F973" w:rsidR="00830D3B" w:rsidRPr="003122CE" w:rsidDel="003122CE" w:rsidRDefault="00830D3B">
          <w:pPr>
            <w:pStyle w:val="TOC2"/>
            <w:rPr>
              <w:del w:id="961" w:author="Sajjad Abed" w:date="2022-08-26T12:19:00Z"/>
              <w:rStyle w:val="SubtleReference"/>
              <w:rPrChange w:id="962" w:author="Sajjad Abed" w:date="2022-08-26T12:19:00Z">
                <w:rPr>
                  <w:del w:id="963" w:author="Sajjad Abed" w:date="2022-08-26T12:19:00Z"/>
                </w:rPr>
              </w:rPrChange>
            </w:rPr>
            <w:pPrChange w:id="964" w:author="Sajjad Abed" w:date="2022-08-26T12:23:00Z">
              <w:pPr>
                <w:pStyle w:val="TOC2"/>
              </w:pPr>
            </w:pPrChange>
          </w:pPr>
          <w:del w:id="965" w:author="Sajjad Abed" w:date="2022-08-26T12:19:00Z">
            <w:r w:rsidRPr="003122CE" w:rsidDel="003122CE">
              <w:rPr>
                <w:rStyle w:val="SubtleReference"/>
                <w:rtl/>
                <w:rPrChange w:id="966" w:author="Sajjad Abed" w:date="2022-08-26T12:19:00Z">
                  <w:rPr>
                    <w:rStyle w:val="Hyperlink"/>
                    <w:noProof/>
                    <w:rtl/>
                  </w:rPr>
                </w:rPrChange>
              </w:rPr>
              <w:delText>جداکردن خر</w:delText>
            </w:r>
            <w:r w:rsidRPr="003122CE" w:rsidDel="003122CE">
              <w:rPr>
                <w:rStyle w:val="SubtleReference"/>
                <w:rFonts w:hint="cs"/>
                <w:rtl/>
                <w:rPrChange w:id="967" w:author="Sajjad Abed" w:date="2022-08-26T12:19:00Z">
                  <w:rPr>
                    <w:rStyle w:val="Hyperlink"/>
                    <w:rFonts w:hint="cs"/>
                    <w:noProof/>
                    <w:rtl/>
                  </w:rPr>
                </w:rPrChange>
              </w:rPr>
              <w:delText>ی</w:delText>
            </w:r>
            <w:r w:rsidRPr="003122CE" w:rsidDel="003122CE">
              <w:rPr>
                <w:rStyle w:val="SubtleReference"/>
                <w:rFonts w:hint="eastAsia"/>
                <w:rtl/>
                <w:rPrChange w:id="968" w:author="Sajjad Abed" w:date="2022-08-26T12:19:00Z">
                  <w:rPr>
                    <w:rStyle w:val="Hyperlink"/>
                    <w:rFonts w:hint="eastAsia"/>
                    <w:noProof/>
                    <w:rtl/>
                  </w:rPr>
                </w:rPrChange>
              </w:rPr>
              <w:delText>د</w:delText>
            </w:r>
            <w:r w:rsidRPr="003122CE" w:rsidDel="003122CE">
              <w:rPr>
                <w:rStyle w:val="SubtleReference"/>
                <w:rtl/>
                <w:rPrChange w:id="969" w:author="Sajjad Abed" w:date="2022-08-26T12:19:00Z">
                  <w:rPr>
                    <w:rStyle w:val="Hyperlink"/>
                    <w:noProof/>
                    <w:rtl/>
                  </w:rPr>
                </w:rPrChange>
              </w:rPr>
              <w:delText xml:space="preserve"> آخر هر مشتر</w:delText>
            </w:r>
            <w:r w:rsidRPr="003122CE" w:rsidDel="003122CE">
              <w:rPr>
                <w:rStyle w:val="SubtleReference"/>
                <w:rFonts w:hint="cs"/>
                <w:rtl/>
                <w:rPrChange w:id="970" w:author="Sajjad Abed" w:date="2022-08-26T12:19:00Z">
                  <w:rPr>
                    <w:rStyle w:val="Hyperlink"/>
                    <w:rFonts w:hint="cs"/>
                    <w:noProof/>
                    <w:rtl/>
                  </w:rPr>
                </w:rPrChange>
              </w:rPr>
              <w:delText>ی</w:delText>
            </w:r>
            <w:r w:rsidRPr="003122CE" w:rsidDel="003122CE">
              <w:rPr>
                <w:rStyle w:val="SubtleReference"/>
                <w:rtl/>
                <w:rPrChange w:id="971" w:author="Sajjad Abed" w:date="2022-08-26T12:19:00Z">
                  <w:rPr>
                    <w:rStyle w:val="Hyperlink"/>
                    <w:noProof/>
                    <w:rtl/>
                  </w:rPr>
                </w:rPrChange>
              </w:rPr>
              <w:delText xml:space="preserve"> از باق</w:delText>
            </w:r>
            <w:r w:rsidRPr="003122CE" w:rsidDel="003122CE">
              <w:rPr>
                <w:rStyle w:val="SubtleReference"/>
                <w:rFonts w:hint="cs"/>
                <w:rtl/>
                <w:rPrChange w:id="972" w:author="Sajjad Abed" w:date="2022-08-26T12:19:00Z">
                  <w:rPr>
                    <w:rStyle w:val="Hyperlink"/>
                    <w:rFonts w:hint="cs"/>
                    <w:noProof/>
                    <w:rtl/>
                  </w:rPr>
                </w:rPrChange>
              </w:rPr>
              <w:delText>ی</w:delText>
            </w:r>
            <w:r w:rsidRPr="003122CE" w:rsidDel="003122CE">
              <w:rPr>
                <w:rStyle w:val="SubtleReference"/>
                <w:rtl/>
                <w:rPrChange w:id="973" w:author="Sajjad Abed" w:date="2022-08-26T12:19:00Z">
                  <w:rPr>
                    <w:rStyle w:val="Hyperlink"/>
                    <w:noProof/>
                    <w:rtl/>
                  </w:rPr>
                </w:rPrChange>
              </w:rPr>
              <w:delText xml:space="preserve"> داده‌ها حها تست داده‌ها</w:delText>
            </w:r>
            <w:r w:rsidRPr="003122CE" w:rsidDel="003122CE">
              <w:rPr>
                <w:rStyle w:val="SubtleReference"/>
                <w:webHidden/>
                <w:rPrChange w:id="974" w:author="Sajjad Abed" w:date="2022-08-26T12:19:00Z">
                  <w:rPr>
                    <w:noProof/>
                    <w:webHidden/>
                  </w:rPr>
                </w:rPrChange>
              </w:rPr>
              <w:tab/>
            </w:r>
          </w:del>
          <w:del w:id="975" w:author="Sajjad Abed" w:date="2022-08-26T11:38:00Z">
            <w:r w:rsidRPr="003122CE" w:rsidDel="00F13826">
              <w:rPr>
                <w:rStyle w:val="SubtleReference"/>
                <w:webHidden/>
                <w:rtl/>
                <w:rPrChange w:id="976" w:author="Sajjad Abed" w:date="2022-08-26T12:19:00Z">
                  <w:rPr>
                    <w:noProof/>
                    <w:webHidden/>
                    <w:rtl/>
                  </w:rPr>
                </w:rPrChange>
              </w:rPr>
              <w:delText>13</w:delText>
            </w:r>
          </w:del>
        </w:p>
        <w:p w14:paraId="0F458F0C" w14:textId="308C7051" w:rsidR="00830D3B" w:rsidRPr="003122CE" w:rsidDel="003122CE" w:rsidRDefault="00830D3B">
          <w:pPr>
            <w:pStyle w:val="TOC1"/>
            <w:tabs>
              <w:tab w:val="left" w:pos="2310"/>
            </w:tabs>
            <w:rPr>
              <w:del w:id="977" w:author="Sajjad Abed" w:date="2022-08-26T12:19:00Z"/>
              <w:rStyle w:val="SubtleReference"/>
              <w:rPrChange w:id="978" w:author="Sajjad Abed" w:date="2022-08-26T12:19:00Z">
                <w:rPr>
                  <w:del w:id="979" w:author="Sajjad Abed" w:date="2022-08-26T12:19:00Z"/>
                  <w:noProof/>
                </w:rPr>
              </w:rPrChange>
            </w:rPr>
            <w:pPrChange w:id="980" w:author="Sajjad Abed" w:date="2022-08-26T12:23:00Z">
              <w:pPr>
                <w:pStyle w:val="TOC1"/>
                <w:tabs>
                  <w:tab w:val="left" w:pos="2310"/>
                </w:tabs>
              </w:pPr>
            </w:pPrChange>
          </w:pPr>
          <w:del w:id="981" w:author="Sajjad Abed" w:date="2022-08-26T12:19:00Z">
            <w:r w:rsidRPr="003122CE" w:rsidDel="003122CE">
              <w:rPr>
                <w:rStyle w:val="SubtleReference"/>
                <w:rtl/>
                <w:rPrChange w:id="982" w:author="Sajjad Abed" w:date="2022-08-26T12:19:00Z">
                  <w:rPr>
                    <w:rStyle w:val="Hyperlink"/>
                    <w:rFonts w:ascii="B Nazanin" w:hAnsi="B Nazanin"/>
                    <w:noProof/>
                    <w:rtl/>
                  </w:rPr>
                </w:rPrChange>
              </w:rPr>
              <w:delText>6.</w:delText>
            </w:r>
            <w:r w:rsidRPr="003122CE" w:rsidDel="003122CE">
              <w:rPr>
                <w:rStyle w:val="SubtleReference"/>
                <w:rPrChange w:id="983" w:author="Sajjad Abed" w:date="2022-08-26T12:19:00Z">
                  <w:rPr>
                    <w:noProof/>
                  </w:rPr>
                </w:rPrChange>
              </w:rPr>
              <w:tab/>
            </w:r>
            <w:r w:rsidRPr="003122CE" w:rsidDel="003122CE">
              <w:rPr>
                <w:rStyle w:val="SubtleReference"/>
                <w:rtl/>
                <w:rPrChange w:id="984" w:author="Sajjad Abed" w:date="2022-08-26T12:19:00Z">
                  <w:rPr>
                    <w:rStyle w:val="Hyperlink"/>
                    <w:noProof/>
                    <w:rtl/>
                  </w:rPr>
                </w:rPrChange>
              </w:rPr>
              <w:delText>بررس</w:delText>
            </w:r>
            <w:r w:rsidRPr="003122CE" w:rsidDel="003122CE">
              <w:rPr>
                <w:rStyle w:val="SubtleReference"/>
                <w:rFonts w:hint="cs"/>
                <w:rtl/>
                <w:rPrChange w:id="985" w:author="Sajjad Abed" w:date="2022-08-26T12:19:00Z">
                  <w:rPr>
                    <w:rStyle w:val="Hyperlink"/>
                    <w:rFonts w:hint="cs"/>
                    <w:noProof/>
                    <w:rtl/>
                  </w:rPr>
                </w:rPrChange>
              </w:rPr>
              <w:delText>ی</w:delText>
            </w:r>
            <w:r w:rsidRPr="003122CE" w:rsidDel="003122CE">
              <w:rPr>
                <w:rStyle w:val="SubtleReference"/>
                <w:rtl/>
                <w:rPrChange w:id="986" w:author="Sajjad Abed" w:date="2022-08-26T12:19:00Z">
                  <w:rPr>
                    <w:rStyle w:val="Hyperlink"/>
                    <w:noProof/>
                    <w:rtl/>
                  </w:rPr>
                </w:rPrChange>
              </w:rPr>
              <w:delText xml:space="preserve"> و مصورساز</w:delText>
            </w:r>
            <w:r w:rsidRPr="003122CE" w:rsidDel="003122CE">
              <w:rPr>
                <w:rStyle w:val="SubtleReference"/>
                <w:rFonts w:hint="cs"/>
                <w:rtl/>
                <w:rPrChange w:id="987" w:author="Sajjad Abed" w:date="2022-08-26T12:19:00Z">
                  <w:rPr>
                    <w:rStyle w:val="Hyperlink"/>
                    <w:rFonts w:hint="cs"/>
                    <w:noProof/>
                    <w:rtl/>
                  </w:rPr>
                </w:rPrChange>
              </w:rPr>
              <w:delText>ی</w:delText>
            </w:r>
            <w:r w:rsidRPr="003122CE" w:rsidDel="003122CE">
              <w:rPr>
                <w:rStyle w:val="SubtleReference"/>
                <w:rtl/>
                <w:rPrChange w:id="988" w:author="Sajjad Abed" w:date="2022-08-26T12:19:00Z">
                  <w:rPr>
                    <w:rStyle w:val="Hyperlink"/>
                    <w:noProof/>
                    <w:rtl/>
                  </w:rPr>
                </w:rPrChange>
              </w:rPr>
              <w:delText xml:space="preserve"> داده‌ها</w:delText>
            </w:r>
            <w:r w:rsidRPr="003122CE" w:rsidDel="003122CE">
              <w:rPr>
                <w:rStyle w:val="SubtleReference"/>
                <w:webHidden/>
                <w:rPrChange w:id="989" w:author="Sajjad Abed" w:date="2022-08-26T12:19:00Z">
                  <w:rPr>
                    <w:noProof/>
                    <w:webHidden/>
                  </w:rPr>
                </w:rPrChange>
              </w:rPr>
              <w:tab/>
            </w:r>
          </w:del>
          <w:del w:id="990" w:author="Sajjad Abed" w:date="2022-08-26T11:38:00Z">
            <w:r w:rsidRPr="003122CE" w:rsidDel="00F13826">
              <w:rPr>
                <w:rStyle w:val="SubtleReference"/>
                <w:webHidden/>
                <w:rtl/>
                <w:rPrChange w:id="991" w:author="Sajjad Abed" w:date="2022-08-26T12:19:00Z">
                  <w:rPr>
                    <w:noProof/>
                    <w:webHidden/>
                    <w:rtl/>
                  </w:rPr>
                </w:rPrChange>
              </w:rPr>
              <w:delText>14</w:delText>
            </w:r>
          </w:del>
        </w:p>
        <w:p w14:paraId="7A8D724F" w14:textId="16BDAE77" w:rsidR="00830D3B" w:rsidRPr="003122CE" w:rsidDel="003122CE" w:rsidRDefault="00830D3B">
          <w:pPr>
            <w:pStyle w:val="TOC1"/>
            <w:tabs>
              <w:tab w:val="left" w:pos="3913"/>
            </w:tabs>
            <w:rPr>
              <w:del w:id="992" w:author="Sajjad Abed" w:date="2022-08-26T12:19:00Z"/>
              <w:rStyle w:val="SubtleReference"/>
              <w:rPrChange w:id="993" w:author="Sajjad Abed" w:date="2022-08-26T12:19:00Z">
                <w:rPr>
                  <w:del w:id="994" w:author="Sajjad Abed" w:date="2022-08-26T12:19:00Z"/>
                  <w:noProof/>
                </w:rPr>
              </w:rPrChange>
            </w:rPr>
            <w:pPrChange w:id="995" w:author="Sajjad Abed" w:date="2022-08-26T12:23:00Z">
              <w:pPr>
                <w:pStyle w:val="TOC1"/>
                <w:tabs>
                  <w:tab w:val="left" w:pos="3913"/>
                </w:tabs>
              </w:pPr>
            </w:pPrChange>
          </w:pPr>
          <w:del w:id="996" w:author="Sajjad Abed" w:date="2022-08-26T12:19:00Z">
            <w:r w:rsidRPr="003122CE" w:rsidDel="003122CE">
              <w:rPr>
                <w:rStyle w:val="SubtleReference"/>
                <w:rtl/>
                <w:rPrChange w:id="997" w:author="Sajjad Abed" w:date="2022-08-26T12:19:00Z">
                  <w:rPr>
                    <w:rStyle w:val="Hyperlink"/>
                    <w:rFonts w:ascii="B Nazanin" w:hAnsi="B Nazanin"/>
                    <w:noProof/>
                    <w:rtl/>
                  </w:rPr>
                </w:rPrChange>
              </w:rPr>
              <w:delText>7.</w:delText>
            </w:r>
            <w:r w:rsidRPr="003122CE" w:rsidDel="003122CE">
              <w:rPr>
                <w:rStyle w:val="SubtleReference"/>
                <w:rPrChange w:id="998" w:author="Sajjad Abed" w:date="2022-08-26T12:19:00Z">
                  <w:rPr>
                    <w:noProof/>
                  </w:rPr>
                </w:rPrChange>
              </w:rPr>
              <w:tab/>
            </w:r>
            <w:r w:rsidRPr="003122CE" w:rsidDel="003122CE">
              <w:rPr>
                <w:rStyle w:val="SubtleReference"/>
                <w:rtl/>
                <w:rPrChange w:id="999" w:author="Sajjad Abed" w:date="2022-08-26T12:19:00Z">
                  <w:rPr>
                    <w:rStyle w:val="Hyperlink"/>
                    <w:noProof/>
                    <w:rtl/>
                  </w:rPr>
                </w:rPrChange>
              </w:rPr>
              <w:delText>آماده ساز</w:delText>
            </w:r>
            <w:r w:rsidRPr="003122CE" w:rsidDel="003122CE">
              <w:rPr>
                <w:rStyle w:val="SubtleReference"/>
                <w:rFonts w:hint="cs"/>
                <w:rtl/>
                <w:rPrChange w:id="1000" w:author="Sajjad Abed" w:date="2022-08-26T12:19:00Z">
                  <w:rPr>
                    <w:rStyle w:val="Hyperlink"/>
                    <w:rFonts w:hint="cs"/>
                    <w:noProof/>
                    <w:rtl/>
                  </w:rPr>
                </w:rPrChange>
              </w:rPr>
              <w:delText>ی</w:delText>
            </w:r>
            <w:r w:rsidRPr="003122CE" w:rsidDel="003122CE">
              <w:rPr>
                <w:rStyle w:val="SubtleReference"/>
                <w:rtl/>
                <w:rPrChange w:id="1001" w:author="Sajjad Abed" w:date="2022-08-26T12:19:00Z">
                  <w:rPr>
                    <w:rStyle w:val="Hyperlink"/>
                    <w:noProof/>
                    <w:rtl/>
                  </w:rPr>
                </w:rPrChange>
              </w:rPr>
              <w:delText xml:space="preserve"> داده‌ها برا</w:delText>
            </w:r>
            <w:r w:rsidRPr="003122CE" w:rsidDel="003122CE">
              <w:rPr>
                <w:rStyle w:val="SubtleReference"/>
                <w:rFonts w:hint="cs"/>
                <w:rtl/>
                <w:rPrChange w:id="1002" w:author="Sajjad Abed" w:date="2022-08-26T12:19:00Z">
                  <w:rPr>
                    <w:rStyle w:val="Hyperlink"/>
                    <w:rFonts w:hint="cs"/>
                    <w:noProof/>
                    <w:rtl/>
                  </w:rPr>
                </w:rPrChange>
              </w:rPr>
              <w:delText>ی</w:delText>
            </w:r>
            <w:r w:rsidRPr="003122CE" w:rsidDel="003122CE">
              <w:rPr>
                <w:rStyle w:val="SubtleReference"/>
                <w:rtl/>
                <w:rPrChange w:id="1003" w:author="Sajjad Abed" w:date="2022-08-26T12:19:00Z">
                  <w:rPr>
                    <w:rStyle w:val="Hyperlink"/>
                    <w:noProof/>
                    <w:rtl/>
                  </w:rPr>
                </w:rPrChange>
              </w:rPr>
              <w:delText xml:space="preserve"> آموزش مدل </w:delText>
            </w:r>
            <w:r w:rsidRPr="003122CE" w:rsidDel="003122CE">
              <w:rPr>
                <w:rStyle w:val="SubtleReference"/>
                <w:rFonts w:hint="cs"/>
                <w:rtl/>
                <w:rPrChange w:id="1004" w:author="Sajjad Abed" w:date="2022-08-26T12:19:00Z">
                  <w:rPr>
                    <w:rStyle w:val="Hyperlink"/>
                    <w:rFonts w:hint="cs"/>
                    <w:noProof/>
                    <w:rtl/>
                  </w:rPr>
                </w:rPrChange>
              </w:rPr>
              <w:delText>ی</w:delText>
            </w:r>
            <w:r w:rsidRPr="003122CE" w:rsidDel="003122CE">
              <w:rPr>
                <w:rStyle w:val="SubtleReference"/>
                <w:rFonts w:hint="eastAsia"/>
                <w:rtl/>
                <w:rPrChange w:id="1005" w:author="Sajjad Abed" w:date="2022-08-26T12:19:00Z">
                  <w:rPr>
                    <w:rStyle w:val="Hyperlink"/>
                    <w:rFonts w:hint="eastAsia"/>
                    <w:noProof/>
                    <w:rtl/>
                  </w:rPr>
                </w:rPrChange>
              </w:rPr>
              <w:delText>ادگ</w:delText>
            </w:r>
            <w:r w:rsidRPr="003122CE" w:rsidDel="003122CE">
              <w:rPr>
                <w:rStyle w:val="SubtleReference"/>
                <w:rFonts w:hint="cs"/>
                <w:rtl/>
                <w:rPrChange w:id="1006" w:author="Sajjad Abed" w:date="2022-08-26T12:19:00Z">
                  <w:rPr>
                    <w:rStyle w:val="Hyperlink"/>
                    <w:rFonts w:hint="cs"/>
                    <w:noProof/>
                    <w:rtl/>
                  </w:rPr>
                </w:rPrChange>
              </w:rPr>
              <w:delText>ی</w:delText>
            </w:r>
            <w:r w:rsidRPr="003122CE" w:rsidDel="003122CE">
              <w:rPr>
                <w:rStyle w:val="SubtleReference"/>
                <w:rFonts w:hint="eastAsia"/>
                <w:rtl/>
                <w:rPrChange w:id="1007" w:author="Sajjad Abed" w:date="2022-08-26T12:19:00Z">
                  <w:rPr>
                    <w:rStyle w:val="Hyperlink"/>
                    <w:rFonts w:hint="eastAsia"/>
                    <w:noProof/>
                    <w:rtl/>
                  </w:rPr>
                </w:rPrChange>
              </w:rPr>
              <w:delText>ر</w:delText>
            </w:r>
            <w:r w:rsidRPr="003122CE" w:rsidDel="003122CE">
              <w:rPr>
                <w:rStyle w:val="SubtleReference"/>
                <w:rFonts w:hint="cs"/>
                <w:rtl/>
                <w:rPrChange w:id="1008" w:author="Sajjad Abed" w:date="2022-08-26T12:19:00Z">
                  <w:rPr>
                    <w:rStyle w:val="Hyperlink"/>
                    <w:rFonts w:hint="cs"/>
                    <w:noProof/>
                    <w:rtl/>
                  </w:rPr>
                </w:rPrChange>
              </w:rPr>
              <w:delText>ی</w:delText>
            </w:r>
            <w:r w:rsidRPr="003122CE" w:rsidDel="003122CE">
              <w:rPr>
                <w:rStyle w:val="SubtleReference"/>
                <w:rtl/>
                <w:rPrChange w:id="1009" w:author="Sajjad Abed" w:date="2022-08-26T12:19:00Z">
                  <w:rPr>
                    <w:rStyle w:val="Hyperlink"/>
                    <w:noProof/>
                    <w:rtl/>
                  </w:rPr>
                </w:rPrChange>
              </w:rPr>
              <w:delText xml:space="preserve"> ماش</w:delText>
            </w:r>
            <w:r w:rsidRPr="003122CE" w:rsidDel="003122CE">
              <w:rPr>
                <w:rStyle w:val="SubtleReference"/>
                <w:rFonts w:hint="cs"/>
                <w:rtl/>
                <w:rPrChange w:id="1010" w:author="Sajjad Abed" w:date="2022-08-26T12:19:00Z">
                  <w:rPr>
                    <w:rStyle w:val="Hyperlink"/>
                    <w:rFonts w:hint="cs"/>
                    <w:noProof/>
                    <w:rtl/>
                  </w:rPr>
                </w:rPrChange>
              </w:rPr>
              <w:delText>ی</w:delText>
            </w:r>
            <w:r w:rsidRPr="003122CE" w:rsidDel="003122CE">
              <w:rPr>
                <w:rStyle w:val="SubtleReference"/>
                <w:rFonts w:hint="eastAsia"/>
                <w:rtl/>
                <w:rPrChange w:id="1011" w:author="Sajjad Abed" w:date="2022-08-26T12:19:00Z">
                  <w:rPr>
                    <w:rStyle w:val="Hyperlink"/>
                    <w:rFonts w:hint="eastAsia"/>
                    <w:noProof/>
                    <w:rtl/>
                  </w:rPr>
                </w:rPrChange>
              </w:rPr>
              <w:delText>ن</w:delText>
            </w:r>
            <w:r w:rsidRPr="003122CE" w:rsidDel="003122CE">
              <w:rPr>
                <w:rStyle w:val="SubtleReference"/>
                <w:webHidden/>
                <w:rPrChange w:id="1012" w:author="Sajjad Abed" w:date="2022-08-26T12:19:00Z">
                  <w:rPr>
                    <w:noProof/>
                    <w:webHidden/>
                  </w:rPr>
                </w:rPrChange>
              </w:rPr>
              <w:tab/>
            </w:r>
          </w:del>
          <w:del w:id="1013" w:author="Sajjad Abed" w:date="2022-08-26T11:38:00Z">
            <w:r w:rsidRPr="003122CE" w:rsidDel="00F13826">
              <w:rPr>
                <w:rStyle w:val="SubtleReference"/>
                <w:webHidden/>
                <w:rtl/>
                <w:rPrChange w:id="1014" w:author="Sajjad Abed" w:date="2022-08-26T12:19:00Z">
                  <w:rPr>
                    <w:noProof/>
                    <w:webHidden/>
                    <w:rtl/>
                  </w:rPr>
                </w:rPrChange>
              </w:rPr>
              <w:delText>15</w:delText>
            </w:r>
          </w:del>
        </w:p>
        <w:p w14:paraId="23E73F88" w14:textId="4C5283FB" w:rsidR="00830D3B" w:rsidRDefault="00830D3B" w:rsidP="00C303D9">
          <w:pPr>
            <w:rPr>
              <w:ins w:id="1015" w:author="Sajjad Abed" w:date="2022-08-26T11:13:00Z"/>
            </w:rPr>
          </w:pPr>
          <w:ins w:id="1016" w:author="Sajjad Abed" w:date="2022-08-26T11:13:00Z">
            <w:r>
              <w:rPr>
                <w:b/>
                <w:bCs/>
                <w:noProof/>
              </w:rPr>
              <w:fldChar w:fldCharType="end"/>
            </w:r>
          </w:ins>
        </w:p>
        <w:customXmlInsRangeStart w:id="1017" w:author="Sajjad Abed" w:date="2022-08-26T11:13:00Z"/>
      </w:sdtContent>
    </w:sdt>
    <w:customXmlInsRangeEnd w:id="1017"/>
    <w:p w14:paraId="72E3EBC6" w14:textId="2CD8ED9D" w:rsidR="006D769D" w:rsidRDefault="006D769D">
      <w:pPr>
        <w:jc w:val="left"/>
        <w:rPr>
          <w:rtl/>
        </w:rPr>
        <w:pPrChange w:id="1018" w:author="Sajjad Abed" w:date="2022-08-26T11:12:00Z">
          <w:pPr>
            <w:bidi w:val="0"/>
            <w:jc w:val="left"/>
          </w:pPr>
        </w:pPrChange>
      </w:pPr>
      <w:r>
        <w:rPr>
          <w:rtl/>
        </w:rPr>
        <w:br w:type="page"/>
      </w:r>
    </w:p>
    <w:p w14:paraId="5EAA8A0E" w14:textId="77777777" w:rsidR="00032C91" w:rsidRDefault="00032C91" w:rsidP="00C303D9">
      <w:pPr>
        <w:pStyle w:val="Heading1"/>
        <w:rPr>
          <w:ins w:id="1019" w:author="Sajjad Abed" w:date="2022-08-26T11:37:00Z"/>
          <w:rtl/>
        </w:rPr>
        <w:sectPr w:rsidR="00032C91" w:rsidSect="00F13826">
          <w:footerReference w:type="default" r:id="rId9"/>
          <w:pgSz w:w="12240" w:h="15840"/>
          <w:pgMar w:top="993" w:right="1440" w:bottom="1440" w:left="1440" w:header="720" w:footer="720" w:gutter="0"/>
          <w:pgNumType w:fmt="arabicAbjad"/>
          <w:cols w:space="720"/>
          <w:docGrid w:linePitch="360"/>
          <w:sectPrChange w:id="1024" w:author="Sajjad Abed" w:date="2022-08-26T11:38:00Z">
            <w:sectPr w:rsidR="00032C91" w:rsidSect="00F13826">
              <w:pgMar w:top="993" w:right="1440" w:bottom="1440" w:left="1440" w:header="720" w:footer="720" w:gutter="0"/>
              <w:pgNumType w:fmt="decimal"/>
            </w:sectPr>
          </w:sectPrChange>
        </w:sectPr>
      </w:pPr>
    </w:p>
    <w:p w14:paraId="19205C0E" w14:textId="16232E0E" w:rsidR="006D769D" w:rsidRDefault="00317A21" w:rsidP="00C303D9">
      <w:pPr>
        <w:pStyle w:val="Heading1"/>
        <w:rPr>
          <w:rtl/>
        </w:rPr>
      </w:pPr>
      <w:bookmarkStart w:id="1025" w:name="_Toc112409001"/>
      <w:r w:rsidRPr="00317A21">
        <w:rPr>
          <w:rFonts w:hint="cs"/>
          <w:rtl/>
        </w:rPr>
        <w:lastRenderedPageBreak/>
        <w:t>م</w:t>
      </w:r>
      <w:r w:rsidR="00420BE2">
        <w:rPr>
          <w:rFonts w:hint="cs"/>
          <w:rtl/>
        </w:rPr>
        <w:t>قدمه</w:t>
      </w:r>
      <w:bookmarkEnd w:id="1025"/>
    </w:p>
    <w:p w14:paraId="7664E317" w14:textId="43BBBF05" w:rsidR="00420BE2" w:rsidRDefault="00420BE2" w:rsidP="00420BE2">
      <w:pPr>
        <w:ind w:left="4" w:firstLine="425"/>
        <w:rPr>
          <w:rtl/>
        </w:rPr>
      </w:pPr>
      <w:r>
        <w:rPr>
          <w:rFonts w:hint="cs"/>
          <w:rtl/>
        </w:rPr>
        <w:t xml:space="preserve">در </w:t>
      </w:r>
      <w:proofErr w:type="spellStart"/>
      <w:r>
        <w:rPr>
          <w:rFonts w:hint="cs"/>
          <w:rtl/>
        </w:rPr>
        <w:t>سال‌های</w:t>
      </w:r>
      <w:proofErr w:type="spellEnd"/>
      <w:r>
        <w:rPr>
          <w:rFonts w:hint="cs"/>
          <w:rtl/>
        </w:rPr>
        <w:t xml:space="preserve"> اخیر دسترسی عمومی به اینترنت، سطح </w:t>
      </w:r>
      <w:proofErr w:type="spellStart"/>
      <w:r>
        <w:rPr>
          <w:rFonts w:hint="cs"/>
          <w:rtl/>
        </w:rPr>
        <w:t>خدمت‌دهی</w:t>
      </w:r>
      <w:proofErr w:type="spellEnd"/>
      <w:r>
        <w:rPr>
          <w:rFonts w:hint="cs"/>
          <w:rtl/>
        </w:rPr>
        <w:t xml:space="preserve"> فروشگاه</w:t>
      </w:r>
      <w:r>
        <w:t>‎</w:t>
      </w:r>
      <w:r>
        <w:rPr>
          <w:rFonts w:hint="cs"/>
          <w:rtl/>
        </w:rPr>
        <w:t xml:space="preserve">های کالا و خدمات در بستر اینترنت و همچنین سهولت استفاده از آن از طریق هر دستگاهی افزایش چشمگیری داشته است. این عامل در کنار افزایش </w:t>
      </w:r>
      <w:proofErr w:type="spellStart"/>
      <w:r>
        <w:rPr>
          <w:rFonts w:hint="cs"/>
          <w:rtl/>
        </w:rPr>
        <w:t>مشغله‌ی</w:t>
      </w:r>
      <w:proofErr w:type="spellEnd"/>
      <w:r>
        <w:rPr>
          <w:rFonts w:hint="cs"/>
          <w:rtl/>
        </w:rPr>
        <w:t xml:space="preserve"> مردم و تمایل به انجام </w:t>
      </w:r>
      <w:proofErr w:type="spellStart"/>
      <w:r>
        <w:rPr>
          <w:rFonts w:hint="cs"/>
          <w:rtl/>
        </w:rPr>
        <w:t>ساده‌تر</w:t>
      </w:r>
      <w:proofErr w:type="spellEnd"/>
      <w:r>
        <w:rPr>
          <w:rFonts w:hint="cs"/>
          <w:rtl/>
        </w:rPr>
        <w:t xml:space="preserve"> کارهایی که ارزش </w:t>
      </w:r>
      <w:proofErr w:type="spellStart"/>
      <w:r>
        <w:rPr>
          <w:rFonts w:hint="cs"/>
          <w:rtl/>
        </w:rPr>
        <w:t>افزوده‌ای</w:t>
      </w:r>
      <w:proofErr w:type="spellEnd"/>
      <w:r>
        <w:rPr>
          <w:rFonts w:hint="cs"/>
          <w:rtl/>
        </w:rPr>
        <w:t xml:space="preserve"> ندارند (مانند حرکت به سمت فروشگاه و قدم زدن بین </w:t>
      </w:r>
      <w:proofErr w:type="spellStart"/>
      <w:r>
        <w:rPr>
          <w:rFonts w:hint="cs"/>
          <w:rtl/>
        </w:rPr>
        <w:t>قفسه‌های</w:t>
      </w:r>
      <w:proofErr w:type="spellEnd"/>
      <w:r>
        <w:rPr>
          <w:rFonts w:hint="cs"/>
          <w:rtl/>
        </w:rPr>
        <w:t xml:space="preserve"> فروشگاه و حمل </w:t>
      </w:r>
      <w:proofErr w:type="spellStart"/>
      <w:r>
        <w:rPr>
          <w:rFonts w:hint="cs"/>
          <w:rtl/>
        </w:rPr>
        <w:t>کیسه‌های</w:t>
      </w:r>
      <w:proofErr w:type="spellEnd"/>
      <w:r>
        <w:rPr>
          <w:rFonts w:hint="cs"/>
          <w:rtl/>
        </w:rPr>
        <w:t xml:space="preserve"> خریداری شده به سمت خانه) باعث شده است که بسیاری از مردم به جای انجام شخصی این کارها مایل باشند از </w:t>
      </w:r>
      <w:proofErr w:type="spellStart"/>
      <w:r>
        <w:rPr>
          <w:rFonts w:hint="cs"/>
          <w:rtl/>
        </w:rPr>
        <w:t>پلتفرم‌هایی</w:t>
      </w:r>
      <w:proofErr w:type="spellEnd"/>
      <w:r>
        <w:rPr>
          <w:rFonts w:hint="cs"/>
          <w:rtl/>
        </w:rPr>
        <w:t xml:space="preserve"> که این خدمات را انجام </w:t>
      </w:r>
      <w:proofErr w:type="spellStart"/>
      <w:r>
        <w:rPr>
          <w:rFonts w:hint="cs"/>
          <w:rtl/>
        </w:rPr>
        <w:t>می‌دهند</w:t>
      </w:r>
      <w:proofErr w:type="spellEnd"/>
      <w:r>
        <w:rPr>
          <w:rFonts w:hint="cs"/>
          <w:rtl/>
        </w:rPr>
        <w:t xml:space="preserve"> استفاده کنند. گرچه همچنان میل افراد برای خرید برخی اجناس گران قیمت و خرید‌</w:t>
      </w:r>
      <w:r w:rsidR="00FD4BF6">
        <w:rPr>
          <w:rFonts w:hint="cs"/>
          <w:rtl/>
        </w:rPr>
        <w:t xml:space="preserve"> کالاهایی</w:t>
      </w:r>
      <w:r>
        <w:rPr>
          <w:rFonts w:hint="cs"/>
          <w:rtl/>
        </w:rPr>
        <w:t xml:space="preserve"> که به ندرت </w:t>
      </w:r>
      <w:r w:rsidR="00FD4BF6">
        <w:rPr>
          <w:rFonts w:hint="cs"/>
          <w:rtl/>
        </w:rPr>
        <w:t xml:space="preserve">خرید </w:t>
      </w:r>
      <w:proofErr w:type="spellStart"/>
      <w:r w:rsidR="00FD4BF6">
        <w:rPr>
          <w:rFonts w:hint="cs"/>
          <w:rtl/>
        </w:rPr>
        <w:t>می‌کنند</w:t>
      </w:r>
      <w:proofErr w:type="spellEnd"/>
      <w:r w:rsidR="00FD4BF6">
        <w:rPr>
          <w:rFonts w:hint="cs"/>
          <w:rtl/>
        </w:rPr>
        <w:t xml:space="preserve"> به این سمت است که به صورت حضوری خرید نمایند اما برای کالاهایی که به صورت روزانه استفاده </w:t>
      </w:r>
      <w:proofErr w:type="spellStart"/>
      <w:r w:rsidR="00FD4BF6">
        <w:rPr>
          <w:rFonts w:hint="cs"/>
          <w:rtl/>
        </w:rPr>
        <w:t>می‌شوند</w:t>
      </w:r>
      <w:proofErr w:type="spellEnd"/>
      <w:r w:rsidR="00FD4BF6">
        <w:rPr>
          <w:rFonts w:hint="cs"/>
          <w:rtl/>
        </w:rPr>
        <w:t xml:space="preserve"> بیشتر به این سمت مایلند که </w:t>
      </w:r>
      <w:proofErr w:type="spellStart"/>
      <w:r w:rsidR="00FD4BF6">
        <w:rPr>
          <w:rFonts w:hint="cs"/>
          <w:rtl/>
        </w:rPr>
        <w:t>حتی‌الامکان</w:t>
      </w:r>
      <w:proofErr w:type="spellEnd"/>
      <w:r w:rsidR="00FD4BF6">
        <w:rPr>
          <w:rFonts w:hint="cs"/>
          <w:rtl/>
        </w:rPr>
        <w:t xml:space="preserve"> </w:t>
      </w:r>
      <w:proofErr w:type="spellStart"/>
      <w:r w:rsidR="00FD4BF6">
        <w:rPr>
          <w:rFonts w:hint="cs"/>
          <w:rtl/>
        </w:rPr>
        <w:t>فعالیت‌های</w:t>
      </w:r>
      <w:proofErr w:type="spellEnd"/>
      <w:r w:rsidR="00FD4BF6">
        <w:rPr>
          <w:rFonts w:hint="cs"/>
          <w:rtl/>
        </w:rPr>
        <w:t xml:space="preserve"> مذکور که فاقد ارزش افزوده </w:t>
      </w:r>
      <w:proofErr w:type="spellStart"/>
      <w:r w:rsidR="00FD4BF6">
        <w:rPr>
          <w:rFonts w:hint="cs"/>
          <w:rtl/>
        </w:rPr>
        <w:t>اند</w:t>
      </w:r>
      <w:proofErr w:type="spellEnd"/>
      <w:r w:rsidR="00FD4BF6">
        <w:rPr>
          <w:rFonts w:hint="cs"/>
          <w:rtl/>
        </w:rPr>
        <w:t xml:space="preserve"> را انجام ندهند. از این رو بخش قابل توجهی از مردم خرید مواد تند مصرف مانند مواد غذایی، بهداشتی و... را به صورت منظم از </w:t>
      </w:r>
      <w:proofErr w:type="spellStart"/>
      <w:r w:rsidR="00FD4BF6">
        <w:rPr>
          <w:rFonts w:hint="cs"/>
          <w:rtl/>
        </w:rPr>
        <w:t>فروشگاه‌های</w:t>
      </w:r>
      <w:proofErr w:type="spellEnd"/>
      <w:r w:rsidR="00FD4BF6">
        <w:rPr>
          <w:rFonts w:hint="cs"/>
          <w:rtl/>
        </w:rPr>
        <w:t xml:space="preserve"> آنلاین تهیه </w:t>
      </w:r>
      <w:proofErr w:type="spellStart"/>
      <w:r w:rsidR="00FD4BF6">
        <w:rPr>
          <w:rFonts w:hint="cs"/>
          <w:rtl/>
        </w:rPr>
        <w:t>می‌کنند</w:t>
      </w:r>
      <w:proofErr w:type="spellEnd"/>
      <w:r w:rsidR="00FD4BF6">
        <w:rPr>
          <w:rFonts w:hint="cs"/>
          <w:rtl/>
        </w:rPr>
        <w:t xml:space="preserve">. همچنین در </w:t>
      </w:r>
      <w:proofErr w:type="spellStart"/>
      <w:r w:rsidR="00FD4BF6">
        <w:rPr>
          <w:rFonts w:hint="cs"/>
          <w:rtl/>
        </w:rPr>
        <w:t>سال‌های</w:t>
      </w:r>
      <w:proofErr w:type="spellEnd"/>
      <w:r w:rsidR="00FD4BF6">
        <w:rPr>
          <w:rFonts w:hint="cs"/>
          <w:rtl/>
        </w:rPr>
        <w:t xml:space="preserve"> اخیر با افزایش سطح  کیفیت سیستم‌های اطلاعاتی، فروشگاه</w:t>
      </w:r>
      <w:r w:rsidR="00FD4BF6">
        <w:t>‎</w:t>
      </w:r>
      <w:r w:rsidR="00FD4BF6">
        <w:rPr>
          <w:rFonts w:hint="cs"/>
          <w:rtl/>
        </w:rPr>
        <w:t xml:space="preserve">های آنلاین </w:t>
      </w:r>
      <w:proofErr w:type="spellStart"/>
      <w:r w:rsidR="00FD4BF6">
        <w:rPr>
          <w:rFonts w:hint="cs"/>
          <w:rtl/>
        </w:rPr>
        <w:t>می‌توانند</w:t>
      </w:r>
      <w:proofErr w:type="spellEnd"/>
      <w:r w:rsidR="00FD4BF6">
        <w:rPr>
          <w:rFonts w:hint="cs"/>
          <w:rtl/>
        </w:rPr>
        <w:t xml:space="preserve"> با تحلیل بر روی </w:t>
      </w:r>
      <w:proofErr w:type="spellStart"/>
      <w:r w:rsidR="00FD4BF6">
        <w:rPr>
          <w:rFonts w:hint="cs"/>
          <w:rtl/>
        </w:rPr>
        <w:t>داده‌های</w:t>
      </w:r>
      <w:proofErr w:type="spellEnd"/>
      <w:r w:rsidR="00FD4BF6">
        <w:rPr>
          <w:rFonts w:hint="cs"/>
          <w:rtl/>
        </w:rPr>
        <w:t xml:space="preserve"> بسیاری که  از مشتریان خود دارند، </w:t>
      </w:r>
      <w:proofErr w:type="spellStart"/>
      <w:r w:rsidR="00FD4BF6">
        <w:rPr>
          <w:rFonts w:hint="cs"/>
          <w:rtl/>
        </w:rPr>
        <w:t>رفتار‌های</w:t>
      </w:r>
      <w:proofErr w:type="spellEnd"/>
      <w:r w:rsidR="00FD4BF6">
        <w:rPr>
          <w:rFonts w:hint="cs"/>
          <w:rtl/>
        </w:rPr>
        <w:t xml:space="preserve"> آنان را بررسی و شناسایی کنند.</w:t>
      </w:r>
    </w:p>
    <w:p w14:paraId="149BFB3C" w14:textId="7A08A35D" w:rsidR="00FD4BF6" w:rsidRDefault="00FD4BF6" w:rsidP="00420BE2">
      <w:pPr>
        <w:ind w:left="4" w:firstLine="425"/>
        <w:rPr>
          <w:rtl/>
        </w:rPr>
      </w:pPr>
      <w:r>
        <w:rPr>
          <w:rFonts w:hint="cs"/>
          <w:rtl/>
        </w:rPr>
        <w:t xml:space="preserve">در این بین با توجه به افزایش </w:t>
      </w:r>
      <w:proofErr w:type="spellStart"/>
      <w:r>
        <w:rPr>
          <w:rFonts w:hint="cs"/>
          <w:rtl/>
        </w:rPr>
        <w:t>علاقه‌ی</w:t>
      </w:r>
      <w:proofErr w:type="spellEnd"/>
      <w:r>
        <w:rPr>
          <w:rFonts w:hint="cs"/>
          <w:rtl/>
        </w:rPr>
        <w:t xml:space="preserve"> مردم به خرید آنلاین این نوع کالاها، </w:t>
      </w:r>
      <w:proofErr w:type="spellStart"/>
      <w:r>
        <w:rPr>
          <w:rFonts w:hint="cs"/>
          <w:rtl/>
        </w:rPr>
        <w:t>پلتفرم‌ها</w:t>
      </w:r>
      <w:proofErr w:type="spellEnd"/>
      <w:r>
        <w:rPr>
          <w:rFonts w:hint="cs"/>
          <w:rtl/>
        </w:rPr>
        <w:t xml:space="preserve"> و </w:t>
      </w:r>
      <w:proofErr w:type="spellStart"/>
      <w:r>
        <w:rPr>
          <w:rFonts w:hint="cs"/>
          <w:rtl/>
        </w:rPr>
        <w:t>فروشگاه‌هایی</w:t>
      </w:r>
      <w:proofErr w:type="spellEnd"/>
      <w:r>
        <w:rPr>
          <w:rFonts w:hint="cs"/>
          <w:rtl/>
        </w:rPr>
        <w:t xml:space="preserve"> که این نوع خدمت را برای مشتریان انجام </w:t>
      </w:r>
      <w:proofErr w:type="spellStart"/>
      <w:r>
        <w:rPr>
          <w:rFonts w:hint="cs"/>
          <w:rtl/>
        </w:rPr>
        <w:t>می‌دهند</w:t>
      </w:r>
      <w:proofErr w:type="spellEnd"/>
      <w:r>
        <w:rPr>
          <w:rFonts w:hint="cs"/>
          <w:rtl/>
        </w:rPr>
        <w:t xml:space="preserve"> افزایش </w:t>
      </w:r>
      <w:proofErr w:type="spellStart"/>
      <w:r>
        <w:rPr>
          <w:rFonts w:hint="cs"/>
          <w:rtl/>
        </w:rPr>
        <w:t>می‌یابند</w:t>
      </w:r>
      <w:proofErr w:type="spellEnd"/>
      <w:r>
        <w:rPr>
          <w:rFonts w:hint="cs"/>
          <w:rtl/>
        </w:rPr>
        <w:t xml:space="preserve">. از طرفی </w:t>
      </w:r>
      <w:proofErr w:type="spellStart"/>
      <w:r>
        <w:rPr>
          <w:rFonts w:hint="cs"/>
          <w:rtl/>
        </w:rPr>
        <w:t>فروشگاه‌هایی</w:t>
      </w:r>
      <w:proofErr w:type="spellEnd"/>
      <w:r>
        <w:rPr>
          <w:rFonts w:hint="cs"/>
          <w:rtl/>
        </w:rPr>
        <w:t xml:space="preserve"> که فقط به صورت حضوری فروش دارند سعی </w:t>
      </w:r>
      <w:proofErr w:type="spellStart"/>
      <w:r>
        <w:rPr>
          <w:rFonts w:hint="cs"/>
          <w:rtl/>
        </w:rPr>
        <w:t>می‌کنند</w:t>
      </w:r>
      <w:proofErr w:type="spellEnd"/>
      <w:r>
        <w:rPr>
          <w:rFonts w:hint="cs"/>
          <w:rtl/>
        </w:rPr>
        <w:t xml:space="preserve"> با به کار بردن </w:t>
      </w:r>
      <w:proofErr w:type="spellStart"/>
      <w:r>
        <w:rPr>
          <w:rFonts w:hint="cs"/>
          <w:rtl/>
        </w:rPr>
        <w:t>ترفندهایی</w:t>
      </w:r>
      <w:proofErr w:type="spellEnd"/>
      <w:r>
        <w:rPr>
          <w:rFonts w:hint="cs"/>
          <w:rtl/>
        </w:rPr>
        <w:t xml:space="preserve"> مشتریان جدید جذب کنند. به این ترتیب نگه داشتن مشتری در سیستم فروشگاه و جلوگیری از منتقل شدن او به فروشگاه آنلاین یا حضوری دیگر، از مسائلی است که همواره باید مورد توجه صاحبان این نوع کسب و کار باشد</w:t>
      </w:r>
      <w:r w:rsidR="003D40AD">
        <w:rPr>
          <w:rFonts w:hint="cs"/>
          <w:rtl/>
        </w:rPr>
        <w:t xml:space="preserve">، زیرا که جذب مشتری همواره با </w:t>
      </w:r>
      <w:proofErr w:type="spellStart"/>
      <w:r w:rsidR="003D40AD">
        <w:rPr>
          <w:rFonts w:hint="cs"/>
          <w:rtl/>
        </w:rPr>
        <w:t>هزینه‌ی</w:t>
      </w:r>
      <w:proofErr w:type="spellEnd"/>
      <w:r w:rsidR="003D40AD">
        <w:rPr>
          <w:rFonts w:hint="cs"/>
          <w:rtl/>
        </w:rPr>
        <w:t xml:space="preserve"> بسیار بالاتری نسبت به </w:t>
      </w:r>
      <w:r w:rsidR="00C87D96">
        <w:rPr>
          <w:rFonts w:hint="cs"/>
          <w:rtl/>
        </w:rPr>
        <w:t>نگهداری</w:t>
      </w:r>
      <w:r w:rsidR="003D40AD">
        <w:rPr>
          <w:rFonts w:hint="cs"/>
          <w:rtl/>
        </w:rPr>
        <w:t xml:space="preserve"> مشتری همراه است و تا زمانی که اعتماد مشتری به فروشگاه جلب نشده باشد، سود زیادی از او عاید فروشگاه نخواهد شد.</w:t>
      </w:r>
      <w:r w:rsidR="00C15978">
        <w:rPr>
          <w:rFonts w:hint="cs"/>
          <w:rtl/>
        </w:rPr>
        <w:t xml:space="preserve"> توجه به مشتری و ارسال </w:t>
      </w:r>
      <w:proofErr w:type="spellStart"/>
      <w:r w:rsidR="00C15978">
        <w:rPr>
          <w:rFonts w:hint="cs"/>
          <w:rtl/>
        </w:rPr>
        <w:t>پیام‌های</w:t>
      </w:r>
      <w:proofErr w:type="spellEnd"/>
      <w:r w:rsidR="00C15978">
        <w:rPr>
          <w:rFonts w:hint="cs"/>
          <w:rtl/>
        </w:rPr>
        <w:t xml:space="preserve"> شخصی سازی شده برای هر مشتری یکی از </w:t>
      </w:r>
      <w:proofErr w:type="spellStart"/>
      <w:r w:rsidR="00C15978">
        <w:rPr>
          <w:rFonts w:hint="cs"/>
          <w:rtl/>
        </w:rPr>
        <w:t>روش‌هایی</w:t>
      </w:r>
      <w:proofErr w:type="spellEnd"/>
      <w:r w:rsidR="00C15978">
        <w:rPr>
          <w:rFonts w:hint="cs"/>
          <w:rtl/>
        </w:rPr>
        <w:t xml:space="preserve"> است که در کنار آنچه در </w:t>
      </w:r>
      <w:proofErr w:type="spellStart"/>
      <w:r w:rsidR="00C15978">
        <w:rPr>
          <w:rFonts w:hint="cs"/>
          <w:rtl/>
        </w:rPr>
        <w:t>چکیده‌ی</w:t>
      </w:r>
      <w:proofErr w:type="spellEnd"/>
      <w:r w:rsidR="00C15978">
        <w:rPr>
          <w:rFonts w:hint="cs"/>
          <w:rtl/>
        </w:rPr>
        <w:t xml:space="preserve"> مقاله به آن اشاره شد به مشتری حس رضایت بخش، اطمینان و نزدیکی به فروشگاه </w:t>
      </w:r>
      <w:proofErr w:type="spellStart"/>
      <w:r w:rsidR="00C15978">
        <w:rPr>
          <w:rFonts w:hint="cs"/>
          <w:rtl/>
        </w:rPr>
        <w:t>می‌دهد</w:t>
      </w:r>
      <w:proofErr w:type="spellEnd"/>
      <w:r w:rsidR="00C15978">
        <w:rPr>
          <w:rFonts w:hint="cs"/>
          <w:rtl/>
        </w:rPr>
        <w:t xml:space="preserve"> و منجر به حفظ مشتری در طولانی مدت </w:t>
      </w:r>
      <w:proofErr w:type="spellStart"/>
      <w:r w:rsidR="00C15978">
        <w:rPr>
          <w:rFonts w:hint="cs"/>
          <w:rtl/>
        </w:rPr>
        <w:t>می‌شود</w:t>
      </w:r>
      <w:proofErr w:type="spellEnd"/>
      <w:r w:rsidR="00C15978">
        <w:rPr>
          <w:rFonts w:hint="cs"/>
          <w:rtl/>
        </w:rPr>
        <w:t xml:space="preserve">. حال در این مقاله سعی </w:t>
      </w:r>
      <w:proofErr w:type="spellStart"/>
      <w:r w:rsidR="00C15978">
        <w:rPr>
          <w:rFonts w:hint="cs"/>
          <w:rtl/>
        </w:rPr>
        <w:t>می‌کنیم</w:t>
      </w:r>
      <w:proofErr w:type="spellEnd"/>
      <w:r w:rsidR="00C15978">
        <w:rPr>
          <w:rFonts w:hint="cs"/>
          <w:rtl/>
        </w:rPr>
        <w:t xml:space="preserve"> به کمک این روش امکان حفظ مشتری را بررسی کنیم.</w:t>
      </w:r>
    </w:p>
    <w:p w14:paraId="65CFC81D" w14:textId="2D82E9E5" w:rsidR="00C15978" w:rsidRPr="00957BA7" w:rsidRDefault="00C15978" w:rsidP="00420BE2">
      <w:pPr>
        <w:ind w:left="4" w:firstLine="425"/>
        <w:rPr>
          <w:rFonts w:cs="Calibri"/>
          <w:rtl/>
        </w:rPr>
      </w:pPr>
      <w:r>
        <w:rPr>
          <w:rFonts w:hint="cs"/>
          <w:rtl/>
        </w:rPr>
        <w:t xml:space="preserve">همانطور که بالاتر اشاره شد به دلیل خرید </w:t>
      </w:r>
      <w:proofErr w:type="spellStart"/>
      <w:r>
        <w:rPr>
          <w:rFonts w:hint="cs"/>
          <w:rtl/>
        </w:rPr>
        <w:t>دوره‌ای</w:t>
      </w:r>
      <w:proofErr w:type="spellEnd"/>
      <w:r>
        <w:rPr>
          <w:rFonts w:hint="cs"/>
          <w:rtl/>
        </w:rPr>
        <w:t xml:space="preserve"> و منظم بخشی از </w:t>
      </w:r>
      <w:proofErr w:type="spellStart"/>
      <w:r>
        <w:rPr>
          <w:rFonts w:hint="cs"/>
          <w:rtl/>
        </w:rPr>
        <w:t>مشریان</w:t>
      </w:r>
      <w:proofErr w:type="spellEnd"/>
      <w:r>
        <w:rPr>
          <w:rFonts w:hint="cs"/>
          <w:rtl/>
        </w:rPr>
        <w:t xml:space="preserve"> این نوع </w:t>
      </w:r>
      <w:proofErr w:type="spellStart"/>
      <w:r>
        <w:rPr>
          <w:rFonts w:hint="cs"/>
          <w:rtl/>
        </w:rPr>
        <w:t>فروشگاه‌ها</w:t>
      </w:r>
      <w:proofErr w:type="spellEnd"/>
      <w:r>
        <w:rPr>
          <w:rFonts w:hint="cs"/>
          <w:rtl/>
        </w:rPr>
        <w:t xml:space="preserve">، غالبا </w:t>
      </w:r>
      <w:proofErr w:type="spellStart"/>
      <w:r>
        <w:rPr>
          <w:rFonts w:hint="cs"/>
          <w:rtl/>
        </w:rPr>
        <w:t>داده‌های</w:t>
      </w:r>
      <w:proofErr w:type="spellEnd"/>
      <w:r>
        <w:rPr>
          <w:rFonts w:hint="cs"/>
          <w:rtl/>
        </w:rPr>
        <w:t xml:space="preserve"> زیادی از این مشتریان در سیستم اطلاعاتی فروشگاه موجود است. به کمک این </w:t>
      </w:r>
      <w:proofErr w:type="spellStart"/>
      <w:r>
        <w:rPr>
          <w:rFonts w:hint="cs"/>
          <w:rtl/>
        </w:rPr>
        <w:t>داده‌ها</w:t>
      </w:r>
      <w:proofErr w:type="spellEnd"/>
      <w:r>
        <w:rPr>
          <w:rFonts w:hint="cs"/>
          <w:rtl/>
        </w:rPr>
        <w:t xml:space="preserve"> و </w:t>
      </w:r>
      <w:proofErr w:type="spellStart"/>
      <w:r>
        <w:rPr>
          <w:rFonts w:hint="cs"/>
          <w:rtl/>
        </w:rPr>
        <w:t>الگوریتم‌های</w:t>
      </w:r>
      <w:proofErr w:type="spellEnd"/>
      <w:r>
        <w:rPr>
          <w:rFonts w:hint="cs"/>
          <w:rtl/>
        </w:rPr>
        <w:t xml:space="preserve"> یادگیری ماشین می‌توان</w:t>
      </w:r>
      <w:r w:rsidR="00957BA7">
        <w:rPr>
          <w:rFonts w:hint="cs"/>
          <w:rtl/>
        </w:rPr>
        <w:t xml:space="preserve"> رفتار مشتریان را پیشبینی و برای هر فرد به صورت شخصی سازی شده </w:t>
      </w:r>
      <w:proofErr w:type="spellStart"/>
      <w:r w:rsidR="00957BA7">
        <w:rPr>
          <w:rFonts w:hint="cs"/>
          <w:rtl/>
        </w:rPr>
        <w:t>پیام‌های</w:t>
      </w:r>
      <w:proofErr w:type="spellEnd"/>
      <w:r w:rsidR="00957BA7">
        <w:rPr>
          <w:rFonts w:hint="cs"/>
          <w:rtl/>
        </w:rPr>
        <w:t xml:space="preserve"> تبلیغاتی، یادآوری و یا تخفیف ارسال کرد. روشی که در این مقاله به آن </w:t>
      </w:r>
      <w:proofErr w:type="spellStart"/>
      <w:r w:rsidR="00957BA7">
        <w:rPr>
          <w:rFonts w:hint="cs"/>
          <w:rtl/>
        </w:rPr>
        <w:t>می‌پردازیم</w:t>
      </w:r>
      <w:proofErr w:type="spellEnd"/>
      <w:r w:rsidR="00957BA7">
        <w:rPr>
          <w:rFonts w:hint="cs"/>
          <w:rtl/>
        </w:rPr>
        <w:t xml:space="preserve">، پیشبینی سبد خرید بعدی مشتری به کمک </w:t>
      </w:r>
      <w:proofErr w:type="spellStart"/>
      <w:r w:rsidR="00957BA7">
        <w:rPr>
          <w:rFonts w:hint="cs"/>
          <w:rtl/>
        </w:rPr>
        <w:t>خریدهای</w:t>
      </w:r>
      <w:proofErr w:type="spellEnd"/>
      <w:r w:rsidR="00957BA7">
        <w:rPr>
          <w:rFonts w:hint="cs"/>
          <w:rtl/>
        </w:rPr>
        <w:t xml:space="preserve"> قبلی مشتری است. </w:t>
      </w:r>
      <w:proofErr w:type="spellStart"/>
      <w:r w:rsidR="00957BA7">
        <w:rPr>
          <w:rFonts w:hint="cs"/>
          <w:rtl/>
        </w:rPr>
        <w:t>رویه‌ی</w:t>
      </w:r>
      <w:proofErr w:type="spellEnd"/>
      <w:r w:rsidR="00957BA7">
        <w:rPr>
          <w:rFonts w:hint="cs"/>
          <w:rtl/>
        </w:rPr>
        <w:t xml:space="preserve"> کار به این صورت است که در زمانی که انتظار داریم مشتری برای خرید مجدد اقدام کند، کالاهایی که بر اساس </w:t>
      </w:r>
      <w:proofErr w:type="spellStart"/>
      <w:r w:rsidR="00957BA7">
        <w:rPr>
          <w:rFonts w:hint="cs"/>
          <w:rtl/>
        </w:rPr>
        <w:t>داده‌های</w:t>
      </w:r>
      <w:proofErr w:type="spellEnd"/>
      <w:r w:rsidR="00957BA7">
        <w:rPr>
          <w:rFonts w:hint="cs"/>
          <w:rtl/>
        </w:rPr>
        <w:t xml:space="preserve"> قبلی به نظر </w:t>
      </w:r>
      <w:proofErr w:type="spellStart"/>
      <w:r w:rsidR="00957BA7">
        <w:rPr>
          <w:rFonts w:hint="cs"/>
          <w:rtl/>
        </w:rPr>
        <w:t>می‌رسند</w:t>
      </w:r>
      <w:proofErr w:type="spellEnd"/>
      <w:r w:rsidR="00957BA7">
        <w:rPr>
          <w:rFonts w:hint="cs"/>
          <w:rtl/>
        </w:rPr>
        <w:t xml:space="preserve"> که باید در سبد خرید جدید مشتری باشند را پیشبینی کنیم و با اعلام یادآوری به مشتری و یا اعمال </w:t>
      </w:r>
      <w:proofErr w:type="spellStart"/>
      <w:r w:rsidR="00957BA7">
        <w:rPr>
          <w:rFonts w:hint="cs"/>
          <w:rtl/>
        </w:rPr>
        <w:t>تحفیف</w:t>
      </w:r>
      <w:proofErr w:type="spellEnd"/>
      <w:r w:rsidR="00957BA7">
        <w:rPr>
          <w:rFonts w:hint="cs"/>
          <w:rtl/>
        </w:rPr>
        <w:t xml:space="preserve"> شخصی برای آن مشتری بر روی آن کالاها، کششی بر روی مشتری به سمت ثبت خرید مجدد آن ایجاد کنیم. در این مقاله از </w:t>
      </w:r>
      <w:proofErr w:type="spellStart"/>
      <w:r w:rsidR="00957BA7">
        <w:rPr>
          <w:rFonts w:hint="cs"/>
          <w:rtl/>
        </w:rPr>
        <w:t>دیتاست</w:t>
      </w:r>
      <w:proofErr w:type="spellEnd"/>
      <w:r w:rsidR="00957BA7">
        <w:rPr>
          <w:rFonts w:hint="cs"/>
          <w:rtl/>
        </w:rPr>
        <w:t xml:space="preserve"> </w:t>
      </w:r>
      <w:proofErr w:type="spellStart"/>
      <w:r w:rsidR="00957BA7">
        <w:rPr>
          <w:rFonts w:hint="cs"/>
          <w:rtl/>
        </w:rPr>
        <w:t>فروشگاهی</w:t>
      </w:r>
      <w:proofErr w:type="spellEnd"/>
      <w:r w:rsidR="00957BA7">
        <w:rPr>
          <w:rFonts w:hint="cs"/>
          <w:rtl/>
        </w:rPr>
        <w:t xml:space="preserve"> که به مشتریان خود کالاهای تند مصرف عرضه می‌کند استفاده </w:t>
      </w:r>
      <w:proofErr w:type="spellStart"/>
      <w:r w:rsidR="00957BA7">
        <w:rPr>
          <w:rFonts w:hint="cs"/>
          <w:rtl/>
        </w:rPr>
        <w:t>می‌کنیم</w:t>
      </w:r>
      <w:proofErr w:type="spellEnd"/>
      <w:r w:rsidR="00957BA7">
        <w:rPr>
          <w:rFonts w:hint="cs"/>
          <w:rtl/>
        </w:rPr>
        <w:t xml:space="preserve"> که در ادامه به توضیح آن </w:t>
      </w:r>
      <w:proofErr w:type="spellStart"/>
      <w:r w:rsidR="00957BA7">
        <w:rPr>
          <w:rFonts w:hint="cs"/>
          <w:rtl/>
        </w:rPr>
        <w:t>دیتاست</w:t>
      </w:r>
      <w:proofErr w:type="spellEnd"/>
      <w:r w:rsidR="00957BA7">
        <w:rPr>
          <w:rFonts w:hint="cs"/>
          <w:rtl/>
        </w:rPr>
        <w:t xml:space="preserve"> </w:t>
      </w:r>
      <w:proofErr w:type="spellStart"/>
      <w:r w:rsidR="00957BA7">
        <w:rPr>
          <w:rFonts w:hint="cs"/>
          <w:rtl/>
        </w:rPr>
        <w:t>می‌پردازیم</w:t>
      </w:r>
      <w:proofErr w:type="spellEnd"/>
      <w:r w:rsidR="00957BA7">
        <w:rPr>
          <w:rFonts w:hint="cs"/>
          <w:rtl/>
        </w:rPr>
        <w:t>.</w:t>
      </w:r>
    </w:p>
    <w:p w14:paraId="65040725" w14:textId="6693101F" w:rsidR="00317A21" w:rsidRDefault="00317A21">
      <w:pPr>
        <w:bidi w:val="0"/>
        <w:jc w:val="left"/>
      </w:pPr>
      <w:r>
        <w:br w:type="page"/>
      </w:r>
    </w:p>
    <w:p w14:paraId="64A28B32" w14:textId="14D4C892" w:rsidR="00EE3BEF" w:rsidRPr="008C4B27" w:rsidRDefault="00E85B95" w:rsidP="00EE3BEF">
      <w:pPr>
        <w:pStyle w:val="Heading1"/>
        <w:rPr>
          <w:rtl/>
        </w:rPr>
      </w:pPr>
      <w:bookmarkStart w:id="1026" w:name="_Toc112409005"/>
      <w:proofErr w:type="spellStart"/>
      <w:r>
        <w:rPr>
          <w:rFonts w:hint="cs"/>
          <w:rtl/>
        </w:rPr>
        <w:lastRenderedPageBreak/>
        <w:t>مقدمه‌ای</w:t>
      </w:r>
      <w:proofErr w:type="spellEnd"/>
      <w:r>
        <w:rPr>
          <w:rFonts w:hint="cs"/>
          <w:rtl/>
        </w:rPr>
        <w:t xml:space="preserve"> بر یادگیری ماشین کلاسیک </w:t>
      </w:r>
    </w:p>
    <w:p w14:paraId="4AC2DFFF" w14:textId="6BB13811" w:rsidR="00EE3BEF" w:rsidRDefault="00A56673" w:rsidP="00EE3BEF">
      <w:pPr>
        <w:pStyle w:val="Heading2"/>
        <w:rPr>
          <w:rtl/>
        </w:rPr>
      </w:pPr>
      <w:r>
        <w:rPr>
          <w:rFonts w:hint="cs"/>
          <w:rtl/>
        </w:rPr>
        <w:t>شاخه بندی یادگیری ماشین کلاسیک</w:t>
      </w:r>
    </w:p>
    <w:p w14:paraId="44AD35BD" w14:textId="69E27A05" w:rsidR="00895E31" w:rsidRDefault="00EE3BEF" w:rsidP="00895E31">
      <w:pPr>
        <w:rPr>
          <w:rtl/>
        </w:rPr>
      </w:pPr>
      <w:r>
        <w:rPr>
          <w:rFonts w:hint="cs"/>
          <w:rtl/>
        </w:rPr>
        <w:t xml:space="preserve">برای </w:t>
      </w:r>
      <w:r w:rsidR="00215A80">
        <w:rPr>
          <w:rFonts w:hint="cs"/>
          <w:rtl/>
        </w:rPr>
        <w:t xml:space="preserve">یادگیری ماشین تعاریف مختلفی ارائه </w:t>
      </w:r>
      <w:proofErr w:type="spellStart"/>
      <w:r w:rsidR="00215A80">
        <w:rPr>
          <w:rFonts w:hint="cs"/>
          <w:rtl/>
        </w:rPr>
        <w:t>می‌شود</w:t>
      </w:r>
      <w:proofErr w:type="spellEnd"/>
      <w:r w:rsidR="00215A80">
        <w:rPr>
          <w:rFonts w:hint="cs"/>
          <w:rtl/>
        </w:rPr>
        <w:t xml:space="preserve">. </w:t>
      </w:r>
      <w:r w:rsidR="008B6628">
        <w:rPr>
          <w:rFonts w:hint="cs"/>
          <w:rtl/>
        </w:rPr>
        <w:t>برای</w:t>
      </w:r>
      <w:r w:rsidR="00215A80">
        <w:rPr>
          <w:rFonts w:hint="cs"/>
          <w:rtl/>
        </w:rPr>
        <w:t xml:space="preserve"> مثال </w:t>
      </w:r>
      <w:r w:rsidR="008B6628">
        <w:rPr>
          <w:rFonts w:hint="cs"/>
          <w:rtl/>
        </w:rPr>
        <w:t xml:space="preserve">از آن تحت عنوان </w:t>
      </w:r>
      <w:r w:rsidR="008B6628">
        <w:t>"</w:t>
      </w:r>
      <w:r w:rsidR="008B6628">
        <w:rPr>
          <w:rFonts w:hint="cs"/>
          <w:rtl/>
        </w:rPr>
        <w:t xml:space="preserve">یک روش تحلیل داده که به صورت خودکار کار ساخت مدل را انجام </w:t>
      </w:r>
      <w:proofErr w:type="spellStart"/>
      <w:r w:rsidR="008B6628">
        <w:rPr>
          <w:rFonts w:hint="cs"/>
          <w:rtl/>
        </w:rPr>
        <w:t>می‌دهد</w:t>
      </w:r>
      <w:proofErr w:type="spellEnd"/>
      <w:sdt>
        <w:sdtPr>
          <w:rPr>
            <w:rtl/>
          </w:rPr>
          <w:id w:val="-1649896619"/>
          <w:citation/>
        </w:sdtPr>
        <w:sdtEndPr/>
        <w:sdtContent>
          <w:r w:rsidR="0018681B">
            <w:rPr>
              <w:rtl/>
            </w:rPr>
            <w:fldChar w:fldCharType="begin"/>
          </w:r>
          <w:r w:rsidR="0018681B">
            <w:instrText xml:space="preserve">CITATION SAS \l 1033 </w:instrText>
          </w:r>
          <w:r w:rsidR="0018681B">
            <w:rPr>
              <w:rtl/>
            </w:rPr>
            <w:fldChar w:fldCharType="separate"/>
          </w:r>
          <w:r w:rsidR="0018681B">
            <w:rPr>
              <w:noProof/>
              <w:rtl/>
            </w:rPr>
            <w:t xml:space="preserve"> </w:t>
          </w:r>
          <w:r w:rsidR="0018681B" w:rsidRPr="0018681B">
            <w:rPr>
              <w:noProof/>
              <w:rPrChange w:id="1027" w:author="Sajjad Abed" w:date="2022-09-28T20:39:00Z">
                <w:rPr>
                  <w:rFonts w:eastAsia="Times New Roman"/>
                </w:rPr>
              </w:rPrChange>
            </w:rPr>
            <w:t>[1]</w:t>
          </w:r>
          <w:r w:rsidR="0018681B">
            <w:rPr>
              <w:rtl/>
            </w:rPr>
            <w:fldChar w:fldCharType="end"/>
          </w:r>
        </w:sdtContent>
      </w:sdt>
      <w:r w:rsidR="008B6628">
        <w:t>"</w:t>
      </w:r>
      <w:r w:rsidR="008B6628">
        <w:rPr>
          <w:rFonts w:hint="cs"/>
          <w:rtl/>
        </w:rPr>
        <w:t xml:space="preserve"> یا روشی که </w:t>
      </w:r>
      <w:r w:rsidR="008B6628">
        <w:t>"</w:t>
      </w:r>
      <w:r w:rsidR="008B6628">
        <w:rPr>
          <w:rFonts w:hint="cs"/>
          <w:rtl/>
        </w:rPr>
        <w:t xml:space="preserve">به نرم افزارها اجازه </w:t>
      </w:r>
      <w:proofErr w:type="spellStart"/>
      <w:r w:rsidR="008B6628">
        <w:rPr>
          <w:rFonts w:hint="cs"/>
          <w:rtl/>
        </w:rPr>
        <w:t>می‌دهد</w:t>
      </w:r>
      <w:proofErr w:type="spellEnd"/>
      <w:r w:rsidR="008B6628">
        <w:rPr>
          <w:rFonts w:hint="cs"/>
          <w:rtl/>
        </w:rPr>
        <w:t xml:space="preserve"> که دقت پیشبینی خود را افزایش دهند بدون آن که به صورت اختصاصی برای آن کار برنامه ریزی شده باشند</w:t>
      </w:r>
      <w:sdt>
        <w:sdtPr>
          <w:rPr>
            <w:rtl/>
          </w:rPr>
          <w:id w:val="-2142488420"/>
          <w:citation/>
        </w:sdtPr>
        <w:sdtEndPr/>
        <w:sdtContent>
          <w:r w:rsidR="0018681B">
            <w:rPr>
              <w:rtl/>
            </w:rPr>
            <w:fldChar w:fldCharType="begin"/>
          </w:r>
          <w:r w:rsidR="0018681B">
            <w:instrText xml:space="preserve"> CITATION EdB \l 1033 </w:instrText>
          </w:r>
          <w:r w:rsidR="0018681B">
            <w:rPr>
              <w:rtl/>
            </w:rPr>
            <w:fldChar w:fldCharType="separate"/>
          </w:r>
          <w:r w:rsidR="0018681B">
            <w:rPr>
              <w:noProof/>
            </w:rPr>
            <w:t xml:space="preserve"> </w:t>
          </w:r>
          <w:r w:rsidR="0018681B" w:rsidRPr="0018681B">
            <w:rPr>
              <w:noProof/>
              <w:rPrChange w:id="1028" w:author="Sajjad Abed" w:date="2022-09-28T20:38:00Z">
                <w:rPr>
                  <w:rFonts w:eastAsia="Times New Roman"/>
                </w:rPr>
              </w:rPrChange>
            </w:rPr>
            <w:t>[2]</w:t>
          </w:r>
          <w:r w:rsidR="0018681B">
            <w:rPr>
              <w:rtl/>
            </w:rPr>
            <w:fldChar w:fldCharType="end"/>
          </w:r>
        </w:sdtContent>
      </w:sdt>
      <w:r w:rsidR="008B6628">
        <w:t>"</w:t>
      </w:r>
      <w:r w:rsidR="00E26DC3">
        <w:rPr>
          <w:rFonts w:hint="cs"/>
          <w:rtl/>
        </w:rPr>
        <w:t xml:space="preserve"> یا </w:t>
      </w:r>
      <w:r w:rsidR="00E26DC3">
        <w:t>"</w:t>
      </w:r>
      <w:r w:rsidR="00E26DC3">
        <w:rPr>
          <w:rFonts w:hint="cs"/>
          <w:rtl/>
        </w:rPr>
        <w:t xml:space="preserve">با تمرکز بر روی </w:t>
      </w:r>
      <w:proofErr w:type="spellStart"/>
      <w:r w:rsidR="00E26DC3">
        <w:rPr>
          <w:rFonts w:hint="cs"/>
          <w:rtl/>
        </w:rPr>
        <w:t>داده‌ها</w:t>
      </w:r>
      <w:proofErr w:type="spellEnd"/>
      <w:r w:rsidR="00E26DC3">
        <w:rPr>
          <w:rFonts w:hint="cs"/>
          <w:rtl/>
        </w:rPr>
        <w:t xml:space="preserve"> و </w:t>
      </w:r>
      <w:proofErr w:type="spellStart"/>
      <w:r w:rsidR="00E26DC3">
        <w:rPr>
          <w:rFonts w:hint="cs"/>
          <w:rtl/>
        </w:rPr>
        <w:t>الگوریتم‌ها</w:t>
      </w:r>
      <w:proofErr w:type="spellEnd"/>
      <w:r w:rsidR="00E26DC3">
        <w:rPr>
          <w:rFonts w:hint="cs"/>
          <w:rtl/>
        </w:rPr>
        <w:t xml:space="preserve">، برای تقلید از مدلی که انسان </w:t>
      </w:r>
      <w:proofErr w:type="spellStart"/>
      <w:r w:rsidR="00E26DC3">
        <w:rPr>
          <w:rFonts w:hint="cs"/>
          <w:rtl/>
        </w:rPr>
        <w:t>یادمی‌گیرد</w:t>
      </w:r>
      <w:proofErr w:type="spellEnd"/>
      <w:r w:rsidR="00E26DC3">
        <w:rPr>
          <w:rFonts w:hint="cs"/>
          <w:rtl/>
        </w:rPr>
        <w:t xml:space="preserve"> قصد افزایش دقت آن را دارد</w:t>
      </w:r>
      <w:sdt>
        <w:sdtPr>
          <w:rPr>
            <w:rtl/>
          </w:rPr>
          <w:id w:val="-1794443091"/>
          <w:citation/>
        </w:sdtPr>
        <w:sdtEndPr/>
        <w:sdtContent>
          <w:r w:rsidR="0018681B">
            <w:rPr>
              <w:rtl/>
            </w:rPr>
            <w:fldChar w:fldCharType="begin"/>
          </w:r>
          <w:r w:rsidR="0018681B">
            <w:instrText xml:space="preserve"> CITATION IBM \l 1033 </w:instrText>
          </w:r>
          <w:r w:rsidR="0018681B">
            <w:rPr>
              <w:rtl/>
            </w:rPr>
            <w:fldChar w:fldCharType="separate"/>
          </w:r>
          <w:r w:rsidR="0018681B">
            <w:rPr>
              <w:noProof/>
            </w:rPr>
            <w:t xml:space="preserve"> </w:t>
          </w:r>
          <w:r w:rsidR="0018681B" w:rsidRPr="0018681B">
            <w:rPr>
              <w:noProof/>
              <w:rPrChange w:id="1029" w:author="Sajjad Abed" w:date="2022-09-28T20:40:00Z">
                <w:rPr>
                  <w:rFonts w:eastAsia="Times New Roman"/>
                </w:rPr>
              </w:rPrChange>
            </w:rPr>
            <w:t>[3]</w:t>
          </w:r>
          <w:r w:rsidR="0018681B">
            <w:rPr>
              <w:rtl/>
            </w:rPr>
            <w:fldChar w:fldCharType="end"/>
          </w:r>
        </w:sdtContent>
      </w:sdt>
      <w:r w:rsidR="00E26DC3">
        <w:t>"</w:t>
      </w:r>
      <w:r w:rsidR="001A15E5">
        <w:rPr>
          <w:rFonts w:hint="cs"/>
          <w:rtl/>
        </w:rPr>
        <w:t xml:space="preserve">. تمام تعاریف بالا با توجه به کاربرد مورد </w:t>
      </w:r>
      <w:proofErr w:type="spellStart"/>
      <w:r w:rsidR="001A15E5">
        <w:rPr>
          <w:rFonts w:hint="cs"/>
          <w:rtl/>
        </w:rPr>
        <w:t>استفاده‌ی</w:t>
      </w:r>
      <w:proofErr w:type="spellEnd"/>
      <w:r w:rsidR="001A15E5">
        <w:rPr>
          <w:rFonts w:hint="cs"/>
          <w:rtl/>
        </w:rPr>
        <w:t xml:space="preserve"> ما از یادگیری ماشین </w:t>
      </w:r>
      <w:proofErr w:type="spellStart"/>
      <w:r w:rsidR="001A15E5">
        <w:rPr>
          <w:rFonts w:hint="cs"/>
          <w:rtl/>
        </w:rPr>
        <w:t>می‌تواند</w:t>
      </w:r>
      <w:proofErr w:type="spellEnd"/>
      <w:r w:rsidR="001A15E5">
        <w:rPr>
          <w:rFonts w:hint="cs"/>
          <w:rtl/>
        </w:rPr>
        <w:t xml:space="preserve"> صحیح باشد؛ اما به طور کلی یادگیری ماشین </w:t>
      </w:r>
      <w:proofErr w:type="spellStart"/>
      <w:r w:rsidR="001A15E5">
        <w:rPr>
          <w:rFonts w:hint="cs"/>
          <w:rtl/>
        </w:rPr>
        <w:t>زیرمجموعه‌ای</w:t>
      </w:r>
      <w:proofErr w:type="spellEnd"/>
      <w:r w:rsidR="001A15E5">
        <w:rPr>
          <w:rFonts w:hint="cs"/>
          <w:rtl/>
        </w:rPr>
        <w:t xml:space="preserve"> از </w:t>
      </w:r>
      <w:r w:rsidR="001A15E5" w:rsidRPr="00586049">
        <w:rPr>
          <w:rFonts w:hint="eastAsia"/>
          <w:rtl/>
        </w:rPr>
        <w:t>هوش</w:t>
      </w:r>
      <w:r w:rsidR="001A15E5" w:rsidRPr="00586049">
        <w:rPr>
          <w:rtl/>
        </w:rPr>
        <w:t xml:space="preserve"> </w:t>
      </w:r>
      <w:r w:rsidR="001A15E5" w:rsidRPr="00586049">
        <w:rPr>
          <w:rFonts w:hint="eastAsia"/>
          <w:rtl/>
        </w:rPr>
        <w:t>مصنوع</w:t>
      </w:r>
      <w:r w:rsidR="001A15E5" w:rsidRPr="00586049">
        <w:rPr>
          <w:rFonts w:hint="cs"/>
          <w:rtl/>
        </w:rPr>
        <w:t>ی</w:t>
      </w:r>
      <w:r w:rsidR="001A15E5" w:rsidRPr="00586049">
        <w:rPr>
          <w:rStyle w:val="FootnoteReference"/>
          <w:rtl/>
          <w:rPrChange w:id="1030" w:author="Sajjad Abed" w:date="2022-09-29T09:56:00Z">
            <w:rPr>
              <w:rStyle w:val="FootnoteReference"/>
              <w:rFonts w:cs="Calibri"/>
              <w:rtl/>
            </w:rPr>
          </w:rPrChange>
        </w:rPr>
        <w:footnoteReference w:id="7"/>
      </w:r>
      <w:r w:rsidR="00586049" w:rsidRPr="00586049">
        <w:rPr>
          <w:rtl/>
          <w:rPrChange w:id="1034" w:author="Sajjad Abed" w:date="2022-09-29T09:56:00Z">
            <w:rPr>
              <w:rFonts w:cs="Calibri"/>
              <w:rtl/>
            </w:rPr>
          </w:rPrChange>
        </w:rPr>
        <w:t xml:space="preserve"> اس</w:t>
      </w:r>
      <w:r w:rsidR="00586049">
        <w:rPr>
          <w:rFonts w:hint="cs"/>
          <w:rtl/>
        </w:rPr>
        <w:t xml:space="preserve">ت که </w:t>
      </w:r>
      <w:r w:rsidR="005A6EAE">
        <w:rPr>
          <w:rFonts w:hint="cs"/>
          <w:rtl/>
        </w:rPr>
        <w:t xml:space="preserve">در به خاطر سپاری و انجام محاسبات سخت و </w:t>
      </w:r>
      <w:proofErr w:type="spellStart"/>
      <w:r w:rsidR="005A6EAE">
        <w:rPr>
          <w:rFonts w:hint="cs"/>
          <w:rtl/>
        </w:rPr>
        <w:t>پیچیده‌ی</w:t>
      </w:r>
      <w:proofErr w:type="spellEnd"/>
      <w:r w:rsidR="005A6EAE">
        <w:rPr>
          <w:rFonts w:hint="cs"/>
          <w:rtl/>
        </w:rPr>
        <w:t xml:space="preserve"> ریاضی و آماری که انسان در به دست آوردن الگوهای مختلف با </w:t>
      </w:r>
      <w:proofErr w:type="spellStart"/>
      <w:r w:rsidR="005A6EAE">
        <w:rPr>
          <w:rFonts w:hint="cs"/>
          <w:rtl/>
        </w:rPr>
        <w:t>آن‌ها</w:t>
      </w:r>
      <w:proofErr w:type="spellEnd"/>
      <w:r w:rsidR="005A6EAE">
        <w:rPr>
          <w:rFonts w:hint="cs"/>
          <w:rtl/>
        </w:rPr>
        <w:t xml:space="preserve"> دست و پنجه نرم می‌کند، به او کمک می‌کند.</w:t>
      </w:r>
      <w:r w:rsidR="0072761F">
        <w:rPr>
          <w:rFonts w:hint="cs"/>
          <w:rtl/>
        </w:rPr>
        <w:t xml:space="preserve"> </w:t>
      </w:r>
      <w:proofErr w:type="spellStart"/>
      <w:r w:rsidR="0072761F">
        <w:rPr>
          <w:rFonts w:hint="cs"/>
          <w:rtl/>
        </w:rPr>
        <w:t>زیرشاخه‌ای</w:t>
      </w:r>
      <w:proofErr w:type="spellEnd"/>
      <w:r w:rsidR="0072761F">
        <w:rPr>
          <w:rFonts w:hint="cs"/>
          <w:rtl/>
        </w:rPr>
        <w:t xml:space="preserve"> از یادگیری ماشین که امروزه بیش از ۵۰ درصد </w:t>
      </w:r>
      <w:proofErr w:type="spellStart"/>
      <w:r w:rsidR="0072761F">
        <w:rPr>
          <w:rFonts w:hint="cs"/>
          <w:rtl/>
        </w:rPr>
        <w:t>پروژه‌های</w:t>
      </w:r>
      <w:proofErr w:type="spellEnd"/>
      <w:r w:rsidR="0072761F">
        <w:rPr>
          <w:rFonts w:hint="cs"/>
          <w:rtl/>
        </w:rPr>
        <w:t xml:space="preserve"> یادگیری ماشین را شامل </w:t>
      </w:r>
      <w:proofErr w:type="spellStart"/>
      <w:r w:rsidR="0072761F">
        <w:rPr>
          <w:rFonts w:hint="cs"/>
          <w:rtl/>
        </w:rPr>
        <w:t>می‌شود</w:t>
      </w:r>
      <w:proofErr w:type="spellEnd"/>
      <w:r w:rsidR="0072761F">
        <w:rPr>
          <w:rFonts w:hint="cs"/>
          <w:rtl/>
        </w:rPr>
        <w:t xml:space="preserve"> یادگیری ماشین کلاسیک</w:t>
      </w:r>
      <w:r w:rsidR="0072761F">
        <w:rPr>
          <w:rStyle w:val="FootnoteReference"/>
          <w:rtl/>
        </w:rPr>
        <w:footnoteReference w:id="8"/>
      </w:r>
      <w:r w:rsidR="0072761F">
        <w:rPr>
          <w:rFonts w:hint="cs"/>
          <w:rtl/>
        </w:rPr>
        <w:t xml:space="preserve"> نام دارد. البته در این پروژه از </w:t>
      </w:r>
      <w:proofErr w:type="spellStart"/>
      <w:r w:rsidR="0072761F">
        <w:rPr>
          <w:rFonts w:hint="cs"/>
          <w:rtl/>
        </w:rPr>
        <w:t>روش‌های</w:t>
      </w:r>
      <w:proofErr w:type="spellEnd"/>
      <w:r w:rsidR="0072761F">
        <w:rPr>
          <w:rFonts w:hint="cs"/>
          <w:rtl/>
        </w:rPr>
        <w:t xml:space="preserve"> ترکیبی</w:t>
      </w:r>
      <w:r w:rsidR="0072761F">
        <w:rPr>
          <w:rStyle w:val="FootnoteReference"/>
          <w:rtl/>
        </w:rPr>
        <w:footnoteReference w:id="9"/>
      </w:r>
      <w:r w:rsidR="0072761F">
        <w:rPr>
          <w:rFonts w:hint="cs"/>
          <w:rtl/>
        </w:rPr>
        <w:t xml:space="preserve"> نیز استفاده </w:t>
      </w:r>
      <w:proofErr w:type="spellStart"/>
      <w:r w:rsidR="0072761F">
        <w:rPr>
          <w:rFonts w:hint="cs"/>
          <w:rtl/>
        </w:rPr>
        <w:t>می‌کنیم</w:t>
      </w:r>
      <w:proofErr w:type="spellEnd"/>
      <w:r w:rsidR="0072761F">
        <w:rPr>
          <w:rFonts w:hint="cs"/>
          <w:rtl/>
        </w:rPr>
        <w:t xml:space="preserve"> اما تمرکز بر روی </w:t>
      </w:r>
      <w:proofErr w:type="spellStart"/>
      <w:r w:rsidR="0072761F">
        <w:rPr>
          <w:rFonts w:hint="cs"/>
          <w:rtl/>
        </w:rPr>
        <w:t>روش‌های</w:t>
      </w:r>
      <w:proofErr w:type="spellEnd"/>
      <w:r w:rsidR="0072761F">
        <w:rPr>
          <w:rFonts w:hint="cs"/>
          <w:rtl/>
        </w:rPr>
        <w:t xml:space="preserve"> کلاسیک است</w:t>
      </w:r>
      <w:r w:rsidR="009E1A61">
        <w:rPr>
          <w:rFonts w:hint="cs"/>
          <w:rtl/>
        </w:rPr>
        <w:t xml:space="preserve">. غالبا </w:t>
      </w:r>
      <w:proofErr w:type="spellStart"/>
      <w:r w:rsidR="009E1A61">
        <w:rPr>
          <w:rFonts w:hint="cs"/>
          <w:rtl/>
        </w:rPr>
        <w:t>شرکت‌های</w:t>
      </w:r>
      <w:proofErr w:type="spellEnd"/>
      <w:r w:rsidR="009E1A61">
        <w:rPr>
          <w:rFonts w:hint="cs"/>
          <w:rtl/>
        </w:rPr>
        <w:t xml:space="preserve"> بزرگ تکنولوژی از </w:t>
      </w:r>
      <w:proofErr w:type="spellStart"/>
      <w:r w:rsidR="009E1A61">
        <w:rPr>
          <w:rFonts w:hint="cs"/>
          <w:rtl/>
        </w:rPr>
        <w:t>روش‌های</w:t>
      </w:r>
      <w:proofErr w:type="spellEnd"/>
      <w:r w:rsidR="009E1A61">
        <w:rPr>
          <w:rFonts w:hint="cs"/>
          <w:rtl/>
        </w:rPr>
        <w:t xml:space="preserve"> یادگیری عمیق</w:t>
      </w:r>
      <w:r w:rsidR="009E1A61">
        <w:rPr>
          <w:rStyle w:val="FootnoteReference"/>
          <w:rtl/>
        </w:rPr>
        <w:footnoteReference w:id="10"/>
      </w:r>
      <w:r w:rsidR="009E1A61">
        <w:rPr>
          <w:rFonts w:hint="cs"/>
          <w:rtl/>
        </w:rPr>
        <w:t xml:space="preserve"> و </w:t>
      </w:r>
      <w:proofErr w:type="spellStart"/>
      <w:r w:rsidR="009E1A61">
        <w:rPr>
          <w:rFonts w:hint="cs"/>
          <w:rtl/>
        </w:rPr>
        <w:t>شبکه‌های</w:t>
      </w:r>
      <w:proofErr w:type="spellEnd"/>
      <w:r w:rsidR="009E1A61">
        <w:rPr>
          <w:rFonts w:hint="cs"/>
          <w:rtl/>
        </w:rPr>
        <w:t xml:space="preserve"> عصبی</w:t>
      </w:r>
      <w:r w:rsidR="009E1A61">
        <w:rPr>
          <w:rStyle w:val="FootnoteReference"/>
          <w:rtl/>
        </w:rPr>
        <w:footnoteReference w:id="11"/>
      </w:r>
      <w:r w:rsidR="009E1A61">
        <w:rPr>
          <w:rFonts w:hint="cs"/>
          <w:rtl/>
        </w:rPr>
        <w:t xml:space="preserve"> برا</w:t>
      </w:r>
      <w:r w:rsidR="001F200B">
        <w:rPr>
          <w:rFonts w:hint="cs"/>
          <w:rtl/>
        </w:rPr>
        <w:t xml:space="preserve">ی </w:t>
      </w:r>
      <w:proofErr w:type="spellStart"/>
      <w:r w:rsidR="001F200B">
        <w:rPr>
          <w:rFonts w:hint="cs"/>
          <w:rtl/>
        </w:rPr>
        <w:t>پروژه‌های</w:t>
      </w:r>
      <w:proofErr w:type="spellEnd"/>
      <w:r w:rsidR="001F200B">
        <w:rPr>
          <w:rFonts w:hint="cs"/>
          <w:rtl/>
        </w:rPr>
        <w:t xml:space="preserve"> خود استفاده </w:t>
      </w:r>
      <w:proofErr w:type="spellStart"/>
      <w:r w:rsidR="001F200B">
        <w:rPr>
          <w:rFonts w:hint="cs"/>
          <w:rtl/>
        </w:rPr>
        <w:t>می‌کنند</w:t>
      </w:r>
      <w:proofErr w:type="spellEnd"/>
      <w:r w:rsidR="001F200B">
        <w:rPr>
          <w:rFonts w:hint="cs"/>
          <w:rtl/>
        </w:rPr>
        <w:t xml:space="preserve"> زیرا یک افزایش کوچک در دقت مدل </w:t>
      </w:r>
      <w:proofErr w:type="spellStart"/>
      <w:r w:rsidR="001F200B">
        <w:rPr>
          <w:rFonts w:hint="cs"/>
          <w:rtl/>
        </w:rPr>
        <w:t>می‌تواند</w:t>
      </w:r>
      <w:proofErr w:type="spellEnd"/>
      <w:r w:rsidR="001F200B">
        <w:rPr>
          <w:rFonts w:hint="cs"/>
          <w:rtl/>
        </w:rPr>
        <w:t xml:space="preserve"> برای </w:t>
      </w:r>
      <w:proofErr w:type="spellStart"/>
      <w:r w:rsidR="001F200B">
        <w:rPr>
          <w:rFonts w:hint="cs"/>
          <w:rtl/>
        </w:rPr>
        <w:t>آن‌ها</w:t>
      </w:r>
      <w:proofErr w:type="spellEnd"/>
      <w:r w:rsidR="001F200B">
        <w:rPr>
          <w:rFonts w:hint="cs"/>
          <w:rtl/>
        </w:rPr>
        <w:t xml:space="preserve"> </w:t>
      </w:r>
      <w:proofErr w:type="spellStart"/>
      <w:r w:rsidR="001F200B">
        <w:rPr>
          <w:rFonts w:hint="cs"/>
          <w:rtl/>
        </w:rPr>
        <w:t>میلیون‌ها</w:t>
      </w:r>
      <w:proofErr w:type="spellEnd"/>
      <w:r w:rsidR="001F200B">
        <w:rPr>
          <w:rFonts w:hint="cs"/>
          <w:rtl/>
        </w:rPr>
        <w:t xml:space="preserve"> و حتی میلیاردها </w:t>
      </w:r>
      <w:proofErr w:type="spellStart"/>
      <w:r w:rsidR="001F200B">
        <w:rPr>
          <w:rFonts w:hint="cs"/>
          <w:rtl/>
        </w:rPr>
        <w:t>سوددهی</w:t>
      </w:r>
      <w:proofErr w:type="spellEnd"/>
      <w:r w:rsidR="001F200B">
        <w:rPr>
          <w:rFonts w:hint="cs"/>
          <w:rtl/>
        </w:rPr>
        <w:t xml:space="preserve"> داشته باشد</w:t>
      </w:r>
      <w:r w:rsidR="009768CB">
        <w:rPr>
          <w:rFonts w:hint="cs"/>
          <w:rtl/>
        </w:rPr>
        <w:t xml:space="preserve"> اما امروزه با توجه به زمان اجرای آن و سخت افزاری که نیاز دارد، </w:t>
      </w:r>
      <w:proofErr w:type="spellStart"/>
      <w:r w:rsidR="009768CB">
        <w:rPr>
          <w:rFonts w:hint="cs"/>
          <w:rtl/>
        </w:rPr>
        <w:t>استفاده‌ی</w:t>
      </w:r>
      <w:proofErr w:type="spellEnd"/>
      <w:r w:rsidR="009768CB">
        <w:rPr>
          <w:rFonts w:hint="cs"/>
          <w:rtl/>
        </w:rPr>
        <w:t xml:space="preserve"> آن در صنایع و </w:t>
      </w:r>
      <w:proofErr w:type="spellStart"/>
      <w:r w:rsidR="009768CB">
        <w:rPr>
          <w:rFonts w:hint="cs"/>
          <w:rtl/>
        </w:rPr>
        <w:t>پروژه‌های</w:t>
      </w:r>
      <w:proofErr w:type="spellEnd"/>
      <w:r w:rsidR="009768CB">
        <w:rPr>
          <w:rFonts w:hint="cs"/>
          <w:rtl/>
        </w:rPr>
        <w:t xml:space="preserve"> کوچکتر منطقی نیست</w:t>
      </w:r>
      <w:r w:rsidR="00895E31">
        <w:rPr>
          <w:rFonts w:hint="cs"/>
          <w:rtl/>
        </w:rPr>
        <w:t>.</w:t>
      </w:r>
    </w:p>
    <w:p w14:paraId="306FF626" w14:textId="454F4ED9" w:rsidR="00895E31" w:rsidRDefault="00895E31" w:rsidP="00895E31">
      <w:pPr>
        <w:rPr>
          <w:rtl/>
        </w:rPr>
      </w:pPr>
      <w:r>
        <w:rPr>
          <w:rFonts w:hint="cs"/>
          <w:rtl/>
        </w:rPr>
        <w:t xml:space="preserve">یادگیری ماشین کلاسیک به دو </w:t>
      </w:r>
      <w:proofErr w:type="spellStart"/>
      <w:r>
        <w:rPr>
          <w:rFonts w:hint="cs"/>
          <w:rtl/>
        </w:rPr>
        <w:t>زیرشاخه‌ی</w:t>
      </w:r>
      <w:proofErr w:type="spellEnd"/>
      <w:r>
        <w:rPr>
          <w:rFonts w:hint="cs"/>
          <w:rtl/>
        </w:rPr>
        <w:t xml:space="preserve"> با ناظر</w:t>
      </w:r>
      <w:r>
        <w:rPr>
          <w:rStyle w:val="FootnoteReference"/>
          <w:rtl/>
        </w:rPr>
        <w:footnoteReference w:id="12"/>
      </w:r>
      <w:r>
        <w:rPr>
          <w:rFonts w:hint="cs"/>
          <w:rtl/>
        </w:rPr>
        <w:t xml:space="preserve"> و بدون ناظر</w:t>
      </w:r>
      <w:r>
        <w:rPr>
          <w:rStyle w:val="FootnoteReference"/>
          <w:rtl/>
        </w:rPr>
        <w:footnoteReference w:id="13"/>
      </w:r>
      <w:r>
        <w:rPr>
          <w:rFonts w:hint="cs"/>
          <w:rtl/>
        </w:rPr>
        <w:t xml:space="preserve"> تقسیم </w:t>
      </w:r>
      <w:proofErr w:type="spellStart"/>
      <w:r>
        <w:rPr>
          <w:rFonts w:hint="cs"/>
          <w:rtl/>
        </w:rPr>
        <w:t>می‌شود</w:t>
      </w:r>
      <w:proofErr w:type="spellEnd"/>
      <w:r>
        <w:rPr>
          <w:rFonts w:hint="cs"/>
          <w:rtl/>
        </w:rPr>
        <w:t xml:space="preserve">. در یادگیری ماشین با ناظر ما به </w:t>
      </w:r>
      <w:proofErr w:type="spellStart"/>
      <w:r>
        <w:rPr>
          <w:rFonts w:hint="cs"/>
          <w:rtl/>
        </w:rPr>
        <w:t>ازای</w:t>
      </w:r>
      <w:proofErr w:type="spellEnd"/>
      <w:r>
        <w:rPr>
          <w:rFonts w:hint="cs"/>
          <w:rtl/>
        </w:rPr>
        <w:t xml:space="preserve"> هر موجودیت</w:t>
      </w:r>
      <w:r>
        <w:rPr>
          <w:rStyle w:val="FootnoteReference"/>
          <w:rtl/>
        </w:rPr>
        <w:footnoteReference w:id="14"/>
      </w:r>
      <w:r>
        <w:rPr>
          <w:rFonts w:hint="cs"/>
          <w:rtl/>
        </w:rPr>
        <w:t xml:space="preserve"> یک مقدار پاسخ یا به اصطلاح لیبل</w:t>
      </w:r>
      <w:r>
        <w:rPr>
          <w:rStyle w:val="FootnoteReference"/>
          <w:rtl/>
        </w:rPr>
        <w:footnoteReference w:id="15"/>
      </w:r>
      <w:r>
        <w:rPr>
          <w:rFonts w:hint="cs"/>
          <w:rtl/>
        </w:rPr>
        <w:t xml:space="preserve"> داریم.</w:t>
      </w:r>
      <w:r w:rsidR="00A94BFA">
        <w:rPr>
          <w:rFonts w:hint="cs"/>
          <w:rtl/>
        </w:rPr>
        <w:t xml:space="preserve"> هدف ما در این بخش پیشبینی کردن آن مقدار پاسخ برای </w:t>
      </w:r>
      <w:proofErr w:type="spellStart"/>
      <w:r w:rsidR="00A94BFA">
        <w:rPr>
          <w:rFonts w:hint="cs"/>
          <w:rtl/>
        </w:rPr>
        <w:t>موجودیت‌هایی</w:t>
      </w:r>
      <w:proofErr w:type="spellEnd"/>
      <w:r w:rsidR="00A94BFA">
        <w:rPr>
          <w:rFonts w:hint="cs"/>
          <w:rtl/>
        </w:rPr>
        <w:t xml:space="preserve"> است که لیبل آن را </w:t>
      </w:r>
      <w:proofErr w:type="spellStart"/>
      <w:r w:rsidR="00A94BFA">
        <w:rPr>
          <w:rFonts w:hint="cs"/>
          <w:rtl/>
        </w:rPr>
        <w:t>نمی‌دانیم</w:t>
      </w:r>
      <w:proofErr w:type="spellEnd"/>
      <w:r w:rsidR="00A94BFA">
        <w:rPr>
          <w:rFonts w:hint="cs"/>
          <w:rtl/>
        </w:rPr>
        <w:t xml:space="preserve">. همین </w:t>
      </w:r>
      <w:proofErr w:type="spellStart"/>
      <w:r w:rsidR="00A94BFA">
        <w:rPr>
          <w:rFonts w:hint="cs"/>
          <w:rtl/>
        </w:rPr>
        <w:t>زیرشاخه</w:t>
      </w:r>
      <w:proofErr w:type="spellEnd"/>
      <w:r w:rsidR="00A94BFA">
        <w:rPr>
          <w:rFonts w:hint="cs"/>
          <w:rtl/>
        </w:rPr>
        <w:t xml:space="preserve"> نیز به دو بخش دیگر تقسیم </w:t>
      </w:r>
      <w:proofErr w:type="spellStart"/>
      <w:r w:rsidR="00A94BFA">
        <w:rPr>
          <w:rFonts w:hint="cs"/>
          <w:rtl/>
        </w:rPr>
        <w:t>می‌شود</w:t>
      </w:r>
      <w:proofErr w:type="spellEnd"/>
      <w:r w:rsidR="00A94BFA">
        <w:rPr>
          <w:rFonts w:hint="cs"/>
          <w:rtl/>
        </w:rPr>
        <w:t>؛ رگرسیون</w:t>
      </w:r>
      <w:r w:rsidR="00A94BFA">
        <w:rPr>
          <w:rStyle w:val="FootnoteReference"/>
          <w:rtl/>
        </w:rPr>
        <w:footnoteReference w:id="16"/>
      </w:r>
      <w:r w:rsidR="00A94BFA">
        <w:rPr>
          <w:rFonts w:hint="cs"/>
          <w:rtl/>
        </w:rPr>
        <w:t xml:space="preserve"> و </w:t>
      </w:r>
      <w:proofErr w:type="spellStart"/>
      <w:r w:rsidR="00A94BFA">
        <w:rPr>
          <w:rFonts w:hint="cs"/>
          <w:rtl/>
        </w:rPr>
        <w:t>کلاس‌بندی</w:t>
      </w:r>
      <w:proofErr w:type="spellEnd"/>
      <w:r w:rsidR="00A94BFA">
        <w:rPr>
          <w:rStyle w:val="FootnoteReference"/>
          <w:rtl/>
        </w:rPr>
        <w:footnoteReference w:id="17"/>
      </w:r>
      <w:r w:rsidR="00A94BFA">
        <w:rPr>
          <w:rFonts w:hint="cs"/>
          <w:rtl/>
        </w:rPr>
        <w:t xml:space="preserve"> که در رگرسیون لیبل یک مقدار پیوسته و عددی دارد</w:t>
      </w:r>
      <w:r w:rsidR="00EE6A33">
        <w:rPr>
          <w:rFonts w:hint="cs"/>
          <w:rtl/>
        </w:rPr>
        <w:t xml:space="preserve"> در حالی که در </w:t>
      </w:r>
      <w:proofErr w:type="spellStart"/>
      <w:r w:rsidR="00EE6A33">
        <w:rPr>
          <w:rFonts w:hint="cs"/>
          <w:rtl/>
        </w:rPr>
        <w:t>کلاس‌بندی</w:t>
      </w:r>
      <w:proofErr w:type="spellEnd"/>
      <w:r w:rsidR="00EE6A33">
        <w:rPr>
          <w:rFonts w:hint="cs"/>
          <w:rtl/>
        </w:rPr>
        <w:t xml:space="preserve"> لیبل چند مقدار مشخص </w:t>
      </w:r>
      <w:r w:rsidR="00597060">
        <w:rPr>
          <w:rFonts w:hint="cs"/>
          <w:rtl/>
        </w:rPr>
        <w:t xml:space="preserve">و محدود </w:t>
      </w:r>
      <w:r w:rsidR="00EE6A33">
        <w:rPr>
          <w:rFonts w:hint="cs"/>
          <w:rtl/>
        </w:rPr>
        <w:t xml:space="preserve">دارد و ما مشخص </w:t>
      </w:r>
      <w:proofErr w:type="spellStart"/>
      <w:r w:rsidR="00EE6A33">
        <w:rPr>
          <w:rFonts w:hint="cs"/>
          <w:rtl/>
        </w:rPr>
        <w:t>می‌کنیم</w:t>
      </w:r>
      <w:proofErr w:type="spellEnd"/>
      <w:r w:rsidR="00EE6A33">
        <w:rPr>
          <w:rFonts w:hint="cs"/>
          <w:rtl/>
        </w:rPr>
        <w:t xml:space="preserve"> که یک موجودیت با ویژگی</w:t>
      </w:r>
      <w:r w:rsidR="00597060">
        <w:rPr>
          <w:rStyle w:val="FootnoteReference"/>
          <w:rtl/>
        </w:rPr>
        <w:footnoteReference w:id="18"/>
      </w:r>
      <w:r w:rsidR="00EE6A33">
        <w:rPr>
          <w:rFonts w:hint="cs"/>
          <w:rtl/>
        </w:rPr>
        <w:t>‌هایی که دارد، متعلق به کدام کلاس است.</w:t>
      </w:r>
      <w:r w:rsidR="00597060">
        <w:rPr>
          <w:rFonts w:hint="cs"/>
          <w:rtl/>
        </w:rPr>
        <w:t xml:space="preserve"> </w:t>
      </w:r>
    </w:p>
    <w:p w14:paraId="0E90C72F" w14:textId="520A27F5" w:rsidR="00597060" w:rsidRDefault="00597060" w:rsidP="007E64DD">
      <w:pPr>
        <w:rPr>
          <w:rtl/>
        </w:rPr>
      </w:pPr>
      <w:r>
        <w:rPr>
          <w:rFonts w:hint="cs"/>
          <w:rtl/>
        </w:rPr>
        <w:t xml:space="preserve">در یادگیری بدون ناظر </w:t>
      </w:r>
      <w:proofErr w:type="spellStart"/>
      <w:r>
        <w:rPr>
          <w:rFonts w:hint="cs"/>
          <w:rtl/>
        </w:rPr>
        <w:t>موجودیت‌های</w:t>
      </w:r>
      <w:proofErr w:type="spellEnd"/>
      <w:r>
        <w:rPr>
          <w:rFonts w:hint="cs"/>
          <w:rtl/>
        </w:rPr>
        <w:t xml:space="preserve"> ما لیبل مشخصی ندارند</w:t>
      </w:r>
      <w:r w:rsidR="004B2C2A">
        <w:rPr>
          <w:rFonts w:hint="cs"/>
          <w:rtl/>
        </w:rPr>
        <w:t xml:space="preserve">. این شاخه را می‌توان به سه </w:t>
      </w:r>
      <w:proofErr w:type="spellStart"/>
      <w:r w:rsidR="004B2C2A">
        <w:rPr>
          <w:rFonts w:hint="cs"/>
          <w:rtl/>
        </w:rPr>
        <w:t>دسته‌ی</w:t>
      </w:r>
      <w:proofErr w:type="spellEnd"/>
      <w:r w:rsidR="004B2C2A">
        <w:rPr>
          <w:rFonts w:hint="cs"/>
          <w:rtl/>
        </w:rPr>
        <w:t xml:space="preserve"> </w:t>
      </w:r>
      <w:proofErr w:type="spellStart"/>
      <w:r w:rsidR="004B2C2A">
        <w:rPr>
          <w:rFonts w:hint="cs"/>
          <w:rtl/>
        </w:rPr>
        <w:t>خوشه‌بندی</w:t>
      </w:r>
      <w:proofErr w:type="spellEnd"/>
      <w:r w:rsidR="00177C75">
        <w:rPr>
          <w:rStyle w:val="FootnoteReference"/>
          <w:rtl/>
        </w:rPr>
        <w:footnoteReference w:id="19"/>
      </w:r>
      <w:r w:rsidR="004B2C2A">
        <w:rPr>
          <w:rFonts w:hint="cs"/>
          <w:rtl/>
        </w:rPr>
        <w:t>، کاهش ابعاد</w:t>
      </w:r>
      <w:r w:rsidR="00177C75">
        <w:rPr>
          <w:rStyle w:val="FootnoteReference"/>
          <w:rtl/>
        </w:rPr>
        <w:footnoteReference w:id="20"/>
      </w:r>
      <w:r w:rsidR="004B2C2A">
        <w:rPr>
          <w:rFonts w:hint="cs"/>
          <w:rtl/>
        </w:rPr>
        <w:t xml:space="preserve"> و</w:t>
      </w:r>
      <w:r w:rsidR="00177C75">
        <w:rPr>
          <w:rFonts w:hint="cs"/>
          <w:rtl/>
        </w:rPr>
        <w:t xml:space="preserve"> قوانین وابستگی</w:t>
      </w:r>
      <w:r w:rsidR="00177C75">
        <w:rPr>
          <w:rStyle w:val="FootnoteReference"/>
          <w:rtl/>
        </w:rPr>
        <w:footnoteReference w:id="21"/>
      </w:r>
      <w:r w:rsidR="00177C75">
        <w:rPr>
          <w:rFonts w:hint="cs"/>
          <w:rtl/>
        </w:rPr>
        <w:t xml:space="preserve"> تقسیم کرد. در </w:t>
      </w:r>
      <w:proofErr w:type="spellStart"/>
      <w:r w:rsidR="00177C75">
        <w:rPr>
          <w:rFonts w:hint="cs"/>
          <w:rtl/>
        </w:rPr>
        <w:t>خوشه‌بندی</w:t>
      </w:r>
      <w:proofErr w:type="spellEnd"/>
      <w:r w:rsidR="00177C75">
        <w:rPr>
          <w:rFonts w:hint="cs"/>
          <w:rtl/>
        </w:rPr>
        <w:t xml:space="preserve"> هدف ما این است که </w:t>
      </w:r>
      <w:proofErr w:type="spellStart"/>
      <w:r w:rsidR="00177C75">
        <w:rPr>
          <w:rFonts w:hint="cs"/>
          <w:rtl/>
        </w:rPr>
        <w:t>موجودیت‌هایی</w:t>
      </w:r>
      <w:proofErr w:type="spellEnd"/>
      <w:r w:rsidR="00177C75">
        <w:rPr>
          <w:rFonts w:hint="cs"/>
          <w:rtl/>
        </w:rPr>
        <w:t xml:space="preserve"> که </w:t>
      </w:r>
      <w:proofErr w:type="spellStart"/>
      <w:r w:rsidR="00177C75">
        <w:rPr>
          <w:rFonts w:hint="cs"/>
          <w:rtl/>
        </w:rPr>
        <w:t>ویژگی‌های</w:t>
      </w:r>
      <w:proofErr w:type="spellEnd"/>
      <w:r w:rsidR="00177C75">
        <w:rPr>
          <w:rFonts w:hint="cs"/>
          <w:rtl/>
        </w:rPr>
        <w:t xml:space="preserve"> مشابه با یکدیگر را دارند </w:t>
      </w:r>
      <w:r w:rsidR="007E64DD">
        <w:rPr>
          <w:rFonts w:hint="cs"/>
          <w:rtl/>
        </w:rPr>
        <w:t xml:space="preserve">در یک دسته قرار دهیم و </w:t>
      </w:r>
      <w:proofErr w:type="spellStart"/>
      <w:r w:rsidR="007E64DD">
        <w:rPr>
          <w:rFonts w:hint="cs"/>
          <w:rtl/>
        </w:rPr>
        <w:t>موجودیت‌های</w:t>
      </w:r>
      <w:proofErr w:type="spellEnd"/>
      <w:r w:rsidR="007E64DD">
        <w:rPr>
          <w:rFonts w:hint="cs"/>
          <w:rtl/>
        </w:rPr>
        <w:t xml:space="preserve"> خود را گروه بندی کنیم.</w:t>
      </w:r>
    </w:p>
    <w:p w14:paraId="6AABD205" w14:textId="3F54264B" w:rsidR="007E64DD" w:rsidRDefault="008C2015" w:rsidP="007E64DD">
      <w:pPr>
        <w:rPr>
          <w:rtl/>
        </w:rPr>
      </w:pPr>
      <w:r>
        <w:rPr>
          <w:rFonts w:hint="cs"/>
          <w:rtl/>
        </w:rPr>
        <w:t xml:space="preserve">در کاهش ابعاد ما به دنبال این هستیم که بدون اینکه اطلاعات زیادی را از دست بدهیم، تعداد </w:t>
      </w:r>
      <w:proofErr w:type="spellStart"/>
      <w:r>
        <w:rPr>
          <w:rFonts w:hint="cs"/>
          <w:rtl/>
        </w:rPr>
        <w:t>ویژگی‌ها</w:t>
      </w:r>
      <w:proofErr w:type="spellEnd"/>
      <w:r>
        <w:rPr>
          <w:rFonts w:hint="cs"/>
          <w:rtl/>
        </w:rPr>
        <w:t xml:space="preserve"> را کاهش دهیم. هدف این بخش این است که برای یادگیری الگو روی </w:t>
      </w:r>
      <w:proofErr w:type="spellStart"/>
      <w:r>
        <w:rPr>
          <w:rFonts w:hint="cs"/>
          <w:rtl/>
        </w:rPr>
        <w:t>دیتاست</w:t>
      </w:r>
      <w:proofErr w:type="spellEnd"/>
      <w:r>
        <w:rPr>
          <w:rFonts w:hint="cs"/>
          <w:rtl/>
        </w:rPr>
        <w:t xml:space="preserve"> زمان کمتری صرف شود. همچنین می‌توان از آن برای کم کردن حجم </w:t>
      </w:r>
      <w:proofErr w:type="spellStart"/>
      <w:r>
        <w:rPr>
          <w:rFonts w:hint="cs"/>
          <w:rtl/>
        </w:rPr>
        <w:t>دیتای</w:t>
      </w:r>
      <w:proofErr w:type="spellEnd"/>
      <w:r>
        <w:rPr>
          <w:rFonts w:hint="cs"/>
          <w:rtl/>
        </w:rPr>
        <w:t xml:space="preserve"> </w:t>
      </w:r>
      <w:r>
        <w:rPr>
          <w:rFonts w:hint="cs"/>
          <w:rtl/>
        </w:rPr>
        <w:lastRenderedPageBreak/>
        <w:t xml:space="preserve">موجود در </w:t>
      </w:r>
      <w:proofErr w:type="spellStart"/>
      <w:r>
        <w:rPr>
          <w:rFonts w:hint="cs"/>
          <w:rtl/>
        </w:rPr>
        <w:t>دیتابیس</w:t>
      </w:r>
      <w:proofErr w:type="spellEnd"/>
      <w:r>
        <w:rPr>
          <w:rFonts w:hint="cs"/>
          <w:rtl/>
        </w:rPr>
        <w:t xml:space="preserve"> استفاده کرد. بهترین کاربرد این روش آن است که بتوان یک ویژگی‌ را با کمترین خطای ممکن به کمک دو یا چند ستون دیگر به دست آورد.</w:t>
      </w:r>
      <w:r w:rsidR="0080265B">
        <w:rPr>
          <w:rFonts w:hint="cs"/>
          <w:rtl/>
        </w:rPr>
        <w:t xml:space="preserve"> البته برای کاهش ابعاد می‌توان از لیبل </w:t>
      </w:r>
      <w:proofErr w:type="spellStart"/>
      <w:r w:rsidR="0080265B">
        <w:rPr>
          <w:rFonts w:hint="cs"/>
          <w:rtl/>
        </w:rPr>
        <w:t>داده‌های</w:t>
      </w:r>
      <w:proofErr w:type="spellEnd"/>
      <w:r w:rsidR="0080265B">
        <w:rPr>
          <w:rFonts w:hint="cs"/>
          <w:rtl/>
        </w:rPr>
        <w:t xml:space="preserve"> </w:t>
      </w:r>
      <w:proofErr w:type="spellStart"/>
      <w:r w:rsidR="0080265B">
        <w:rPr>
          <w:rFonts w:hint="cs"/>
          <w:rtl/>
        </w:rPr>
        <w:t>لیبل‌دار</w:t>
      </w:r>
      <w:proofErr w:type="spellEnd"/>
      <w:r w:rsidR="0080265B">
        <w:rPr>
          <w:rFonts w:hint="cs"/>
          <w:rtl/>
        </w:rPr>
        <w:t xml:space="preserve"> برای پاسخ بهتر استفاده کرد اما به طور کلی این بخش </w:t>
      </w:r>
      <w:proofErr w:type="spellStart"/>
      <w:r w:rsidR="0080265B">
        <w:rPr>
          <w:rFonts w:hint="cs"/>
          <w:rtl/>
        </w:rPr>
        <w:t>زیردسته‌ی</w:t>
      </w:r>
      <w:proofErr w:type="spellEnd"/>
      <w:r w:rsidR="0080265B">
        <w:rPr>
          <w:rFonts w:hint="cs"/>
          <w:rtl/>
        </w:rPr>
        <w:t xml:space="preserve"> یادگیری ماشین بدون ناظر است.</w:t>
      </w:r>
    </w:p>
    <w:p w14:paraId="6E91411B" w14:textId="3F4F26DE" w:rsidR="008C2015" w:rsidRDefault="0080265B" w:rsidP="007E64DD">
      <w:pPr>
        <w:rPr>
          <w:rtl/>
        </w:rPr>
      </w:pPr>
      <w:r>
        <w:rPr>
          <w:rFonts w:hint="cs"/>
          <w:rtl/>
        </w:rPr>
        <w:t xml:space="preserve">در قوانین وابستگی به دنبال کشف </w:t>
      </w:r>
      <w:proofErr w:type="spellStart"/>
      <w:r>
        <w:rPr>
          <w:rFonts w:hint="cs"/>
          <w:rtl/>
        </w:rPr>
        <w:t>الگوها</w:t>
      </w:r>
      <w:proofErr w:type="spellEnd"/>
      <w:r>
        <w:rPr>
          <w:rFonts w:hint="cs"/>
          <w:rtl/>
        </w:rPr>
        <w:t xml:space="preserve"> و قوانینی در </w:t>
      </w:r>
      <w:proofErr w:type="spellStart"/>
      <w:r>
        <w:rPr>
          <w:rFonts w:hint="cs"/>
          <w:rtl/>
        </w:rPr>
        <w:t>موجودیت‌ها</w:t>
      </w:r>
      <w:proofErr w:type="spellEnd"/>
      <w:r>
        <w:rPr>
          <w:rFonts w:hint="cs"/>
          <w:rtl/>
        </w:rPr>
        <w:t xml:space="preserve"> هستیم. به عنوان مثال اینکه غالبا در یک سبد خرید اگر محصول </w:t>
      </w:r>
      <w:r>
        <w:t>x</w:t>
      </w:r>
      <w:r>
        <w:rPr>
          <w:rFonts w:hint="cs"/>
          <w:rtl/>
        </w:rPr>
        <w:t xml:space="preserve"> باشد محصول </w:t>
      </w:r>
      <w:r>
        <w:t>y</w:t>
      </w:r>
      <w:r>
        <w:rPr>
          <w:rFonts w:hint="cs"/>
          <w:rtl/>
        </w:rPr>
        <w:t xml:space="preserve"> نیز هست. یا اگر در یک سبد محصول </w:t>
      </w:r>
      <w:r>
        <w:t>w</w:t>
      </w:r>
      <w:r>
        <w:rPr>
          <w:rFonts w:hint="cs"/>
          <w:rtl/>
        </w:rPr>
        <w:t xml:space="preserve"> و </w:t>
      </w:r>
      <w:r>
        <w:t>z</w:t>
      </w:r>
      <w:r>
        <w:rPr>
          <w:rFonts w:hint="cs"/>
          <w:rtl/>
        </w:rPr>
        <w:t xml:space="preserve"> باشند، در سبد بعدی محصول </w:t>
      </w:r>
      <w:r>
        <w:t>p</w:t>
      </w:r>
      <w:r>
        <w:rPr>
          <w:rFonts w:hint="cs"/>
          <w:rtl/>
        </w:rPr>
        <w:t xml:space="preserve"> خواهد بود.</w:t>
      </w:r>
    </w:p>
    <w:p w14:paraId="264FBEEE" w14:textId="7CF22CF9" w:rsidR="0080265B" w:rsidRDefault="00104E5D" w:rsidP="00C303D9">
      <w:pPr>
        <w:rPr>
          <w:ins w:id="1063" w:author="Sajjad Abed" w:date="2022-09-29T11:40:00Z"/>
          <w:rtl/>
        </w:rPr>
      </w:pPr>
      <w:r w:rsidRPr="00104E5D">
        <w:rPr>
          <w:noProof/>
          <w:rtl/>
        </w:rPr>
        <w:drawing>
          <wp:inline distT="0" distB="0" distL="0" distR="0" wp14:anchorId="71B437D4" wp14:editId="7FE7BD2E">
            <wp:extent cx="5943600" cy="381444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814445"/>
                    </a:xfrm>
                    <a:prstGeom prst="rect">
                      <a:avLst/>
                    </a:prstGeom>
                  </pic:spPr>
                </pic:pic>
              </a:graphicData>
            </a:graphic>
          </wp:inline>
        </w:drawing>
      </w:r>
    </w:p>
    <w:p w14:paraId="01F0A94C" w14:textId="669333CD" w:rsidR="00756386" w:rsidRDefault="00867FB6" w:rsidP="00756386">
      <w:pPr>
        <w:pStyle w:val="Heading2"/>
        <w:rPr>
          <w:ins w:id="1064" w:author="Sajjad Abed" w:date="2022-09-28T10:41:00Z"/>
          <w:rtl/>
        </w:rPr>
      </w:pPr>
      <w:r>
        <w:rPr>
          <w:rFonts w:hint="cs"/>
          <w:rtl/>
        </w:rPr>
        <w:t xml:space="preserve">مفهوم </w:t>
      </w:r>
      <w:proofErr w:type="spellStart"/>
      <w:r>
        <w:rPr>
          <w:rFonts w:hint="cs"/>
          <w:rtl/>
        </w:rPr>
        <w:t>گرادیان</w:t>
      </w:r>
      <w:proofErr w:type="spellEnd"/>
      <w:r>
        <w:rPr>
          <w:rFonts w:hint="cs"/>
          <w:rtl/>
        </w:rPr>
        <w:t xml:space="preserve"> کاهشی در</w:t>
      </w:r>
      <w:ins w:id="1065" w:author="Sajjad Abed" w:date="2022-09-28T10:41:00Z">
        <w:r w:rsidR="00756386">
          <w:rPr>
            <w:rFonts w:hint="cs"/>
            <w:rtl/>
          </w:rPr>
          <w:t xml:space="preserve"> یادگیری ماشین</w:t>
        </w:r>
      </w:ins>
    </w:p>
    <w:p w14:paraId="089B7BF0" w14:textId="51C31432" w:rsidR="00756386" w:rsidRDefault="00D63778" w:rsidP="00BB23FB">
      <w:pPr>
        <w:rPr>
          <w:rtl/>
        </w:rPr>
      </w:pPr>
      <w:r>
        <w:rPr>
          <w:rFonts w:hint="cs"/>
          <w:rtl/>
        </w:rPr>
        <w:t>همانطور که در بخش قبل گفته شد، دلیل استفاده از</w:t>
      </w:r>
      <w:r w:rsidR="00BB23FB">
        <w:rPr>
          <w:rFonts w:hint="cs"/>
          <w:rtl/>
        </w:rPr>
        <w:t xml:space="preserve"> </w:t>
      </w:r>
      <w:r w:rsidR="00BB23FB">
        <w:rPr>
          <w:rFonts w:cs="Calibri"/>
        </w:rPr>
        <w:t>"</w:t>
      </w:r>
      <w:r w:rsidR="00BB23FB" w:rsidRPr="00BB23FB">
        <w:rPr>
          <w:rFonts w:hint="cs"/>
          <w:rtl/>
        </w:rPr>
        <w:t>ماشین</w:t>
      </w:r>
      <w:r w:rsidR="00BB23FB">
        <w:rPr>
          <w:rFonts w:cs="Calibri"/>
        </w:rPr>
        <w:t>"</w:t>
      </w:r>
      <w:r w:rsidR="00BB23FB">
        <w:rPr>
          <w:rFonts w:cs="Calibri" w:hint="cs"/>
          <w:rtl/>
        </w:rPr>
        <w:t xml:space="preserve"> </w:t>
      </w:r>
      <w:r w:rsidR="00BB23FB">
        <w:rPr>
          <w:rFonts w:hint="cs"/>
          <w:rtl/>
        </w:rPr>
        <w:t xml:space="preserve">این است که کامپیوتر محاسبات دشوار و تکراری را برای حجم زیادی از </w:t>
      </w:r>
      <w:proofErr w:type="spellStart"/>
      <w:r w:rsidR="00BB23FB">
        <w:rPr>
          <w:rFonts w:hint="cs"/>
          <w:rtl/>
        </w:rPr>
        <w:t>داده‌ها</w:t>
      </w:r>
      <w:proofErr w:type="spellEnd"/>
      <w:r w:rsidR="00BB23FB">
        <w:rPr>
          <w:rFonts w:hint="cs"/>
          <w:rtl/>
        </w:rPr>
        <w:t xml:space="preserve"> انجام </w:t>
      </w:r>
      <w:proofErr w:type="spellStart"/>
      <w:r w:rsidR="00BB23FB">
        <w:rPr>
          <w:rFonts w:hint="cs"/>
          <w:rtl/>
        </w:rPr>
        <w:t>می‌دهد</w:t>
      </w:r>
      <w:proofErr w:type="spellEnd"/>
      <w:r w:rsidR="00BB23FB">
        <w:rPr>
          <w:rFonts w:hint="cs"/>
          <w:rtl/>
        </w:rPr>
        <w:t xml:space="preserve"> و همچنین  برای ساختن </w:t>
      </w:r>
      <w:proofErr w:type="spellStart"/>
      <w:r w:rsidR="00BB23FB">
        <w:rPr>
          <w:rFonts w:hint="cs"/>
          <w:rtl/>
        </w:rPr>
        <w:t>مدل‌های</w:t>
      </w:r>
      <w:proofErr w:type="spellEnd"/>
      <w:r w:rsidR="00BB23FB">
        <w:rPr>
          <w:rFonts w:hint="cs"/>
          <w:rtl/>
        </w:rPr>
        <w:t xml:space="preserve"> پیچیده، </w:t>
      </w:r>
      <w:r w:rsidR="00FA506A">
        <w:rPr>
          <w:rFonts w:hint="cs"/>
          <w:rtl/>
        </w:rPr>
        <w:t xml:space="preserve">نیاز به ذخیره سازی و </w:t>
      </w:r>
      <w:proofErr w:type="spellStart"/>
      <w:r w:rsidR="00FA506A">
        <w:rPr>
          <w:rFonts w:hint="cs"/>
          <w:rtl/>
        </w:rPr>
        <w:t>استفاده‌ی</w:t>
      </w:r>
      <w:proofErr w:type="spellEnd"/>
      <w:r w:rsidR="00FA506A">
        <w:rPr>
          <w:rFonts w:hint="cs"/>
          <w:rtl/>
        </w:rPr>
        <w:t xml:space="preserve"> سریع از </w:t>
      </w:r>
      <w:proofErr w:type="spellStart"/>
      <w:r w:rsidR="00FA506A">
        <w:rPr>
          <w:rFonts w:hint="cs"/>
          <w:rtl/>
        </w:rPr>
        <w:t>داده‌های</w:t>
      </w:r>
      <w:proofErr w:type="spellEnd"/>
      <w:r w:rsidR="00FA506A">
        <w:rPr>
          <w:rFonts w:hint="cs"/>
          <w:rtl/>
        </w:rPr>
        <w:t xml:space="preserve"> قبلی را دارد که این کار</w:t>
      </w:r>
      <w:r w:rsidR="006F2C2B">
        <w:rPr>
          <w:rFonts w:hint="cs"/>
          <w:rtl/>
        </w:rPr>
        <w:t xml:space="preserve"> در </w:t>
      </w:r>
      <w:proofErr w:type="spellStart"/>
      <w:r w:rsidR="006F2C2B">
        <w:rPr>
          <w:rFonts w:hint="cs"/>
          <w:rtl/>
        </w:rPr>
        <w:t>دیتاست‌های</w:t>
      </w:r>
      <w:proofErr w:type="spellEnd"/>
      <w:r w:rsidR="006F2C2B">
        <w:rPr>
          <w:rFonts w:hint="cs"/>
          <w:rtl/>
        </w:rPr>
        <w:t xml:space="preserve"> بزرگ</w:t>
      </w:r>
      <w:r w:rsidR="00FA506A">
        <w:rPr>
          <w:rFonts w:hint="cs"/>
          <w:rtl/>
        </w:rPr>
        <w:t xml:space="preserve"> برای انسان بسیار سخت و تقریبا غیر ممکن است</w:t>
      </w:r>
      <w:r w:rsidR="006F2C2B">
        <w:rPr>
          <w:rFonts w:hint="cs"/>
          <w:rtl/>
        </w:rPr>
        <w:t xml:space="preserve"> و در صورت امکان سرعت آن به مراتب کمتر از کامپیوتر است.</w:t>
      </w:r>
    </w:p>
    <w:p w14:paraId="43EAB58E" w14:textId="2918DB5D" w:rsidR="00B3477A" w:rsidRDefault="00B3477A" w:rsidP="00BB23FB">
      <w:pPr>
        <w:rPr>
          <w:rtl/>
        </w:rPr>
      </w:pPr>
      <w:proofErr w:type="spellStart"/>
      <w:r>
        <w:rPr>
          <w:rFonts w:hint="cs"/>
          <w:rtl/>
        </w:rPr>
        <w:t>الگوریتمی</w:t>
      </w:r>
      <w:proofErr w:type="spellEnd"/>
      <w:r>
        <w:rPr>
          <w:rFonts w:hint="cs"/>
          <w:rtl/>
        </w:rPr>
        <w:t xml:space="preserve"> که کامپیوتر غالبا برای یادگیری از آن استفاده می‌کند </w:t>
      </w:r>
      <w:proofErr w:type="spellStart"/>
      <w:r>
        <w:rPr>
          <w:rFonts w:hint="cs"/>
          <w:rtl/>
        </w:rPr>
        <w:t>الگوریتم</w:t>
      </w:r>
      <w:proofErr w:type="spellEnd"/>
      <w:r>
        <w:rPr>
          <w:rFonts w:hint="cs"/>
          <w:rtl/>
        </w:rPr>
        <w:t xml:space="preserve"> </w:t>
      </w:r>
      <w:proofErr w:type="spellStart"/>
      <w:r>
        <w:rPr>
          <w:rFonts w:hint="cs"/>
          <w:rtl/>
        </w:rPr>
        <w:t>گرادیان</w:t>
      </w:r>
      <w:proofErr w:type="spellEnd"/>
      <w:r>
        <w:rPr>
          <w:rFonts w:hint="cs"/>
          <w:rtl/>
        </w:rPr>
        <w:t xml:space="preserve"> کاهشی</w:t>
      </w:r>
      <w:r>
        <w:rPr>
          <w:rStyle w:val="FootnoteReference"/>
          <w:rtl/>
        </w:rPr>
        <w:footnoteReference w:id="22"/>
      </w:r>
      <w:r>
        <w:rPr>
          <w:rFonts w:hint="cs"/>
          <w:rtl/>
        </w:rPr>
        <w:t xml:space="preserve"> یا </w:t>
      </w:r>
      <w:proofErr w:type="spellStart"/>
      <w:r>
        <w:rPr>
          <w:rFonts w:hint="cs"/>
          <w:rtl/>
        </w:rPr>
        <w:t>گرادیان</w:t>
      </w:r>
      <w:proofErr w:type="spellEnd"/>
      <w:r>
        <w:rPr>
          <w:rFonts w:hint="cs"/>
          <w:rtl/>
        </w:rPr>
        <w:t xml:space="preserve"> نزولی است. </w:t>
      </w:r>
      <w:proofErr w:type="spellStart"/>
      <w:r>
        <w:rPr>
          <w:rFonts w:hint="cs"/>
          <w:rtl/>
        </w:rPr>
        <w:t>گرادیان</w:t>
      </w:r>
      <w:proofErr w:type="spellEnd"/>
      <w:r>
        <w:rPr>
          <w:rFonts w:hint="cs"/>
          <w:rtl/>
        </w:rPr>
        <w:t xml:space="preserve"> نزولی یک روش تکرار شونده</w:t>
      </w:r>
      <w:r w:rsidR="00B83B63">
        <w:rPr>
          <w:rStyle w:val="FootnoteReference"/>
          <w:rtl/>
        </w:rPr>
        <w:footnoteReference w:id="23"/>
      </w:r>
      <w:r>
        <w:rPr>
          <w:rFonts w:hint="cs"/>
          <w:rtl/>
        </w:rPr>
        <w:t xml:space="preserve"> برای یافتن </w:t>
      </w:r>
      <w:proofErr w:type="spellStart"/>
      <w:r>
        <w:rPr>
          <w:rFonts w:hint="cs"/>
          <w:rtl/>
        </w:rPr>
        <w:t>کمینه‌ی</w:t>
      </w:r>
      <w:proofErr w:type="spellEnd"/>
      <w:r>
        <w:rPr>
          <w:rFonts w:hint="cs"/>
          <w:rtl/>
        </w:rPr>
        <w:t xml:space="preserve"> محلی</w:t>
      </w:r>
      <w:r>
        <w:rPr>
          <w:rStyle w:val="FootnoteReference"/>
          <w:rtl/>
        </w:rPr>
        <w:footnoteReference w:id="24"/>
      </w:r>
      <w:r>
        <w:rPr>
          <w:rFonts w:hint="cs"/>
          <w:rtl/>
        </w:rPr>
        <w:t xml:space="preserve"> یک تابع است که در آن با </w:t>
      </w:r>
      <w:r w:rsidR="000C3190">
        <w:rPr>
          <w:rFonts w:hint="cs"/>
          <w:rtl/>
        </w:rPr>
        <w:t xml:space="preserve">حرکت به سمت </w:t>
      </w:r>
      <w:proofErr w:type="spellStart"/>
      <w:r w:rsidR="000C3190">
        <w:rPr>
          <w:rFonts w:hint="cs"/>
          <w:rtl/>
        </w:rPr>
        <w:t>سمت</w:t>
      </w:r>
      <w:proofErr w:type="spellEnd"/>
      <w:r w:rsidR="000C3190">
        <w:rPr>
          <w:rFonts w:hint="cs"/>
          <w:rtl/>
        </w:rPr>
        <w:t xml:space="preserve"> </w:t>
      </w:r>
      <w:proofErr w:type="spellStart"/>
      <w:r w:rsidR="000C3190">
        <w:rPr>
          <w:rFonts w:hint="cs"/>
          <w:rtl/>
        </w:rPr>
        <w:t>منفیِ</w:t>
      </w:r>
      <w:proofErr w:type="spellEnd"/>
      <w:r w:rsidR="000C3190">
        <w:rPr>
          <w:rFonts w:hint="cs"/>
          <w:rtl/>
        </w:rPr>
        <w:t xml:space="preserve"> شیب تابع، </w:t>
      </w:r>
      <w:proofErr w:type="spellStart"/>
      <w:r w:rsidR="000C3190">
        <w:rPr>
          <w:rFonts w:hint="cs"/>
          <w:rtl/>
        </w:rPr>
        <w:t>کمینه‌ی</w:t>
      </w:r>
      <w:proofErr w:type="spellEnd"/>
      <w:r w:rsidR="000C3190">
        <w:rPr>
          <w:rFonts w:hint="cs"/>
          <w:rtl/>
        </w:rPr>
        <w:t xml:space="preserve"> محلی آن را پیدا </w:t>
      </w:r>
      <w:proofErr w:type="spellStart"/>
      <w:r w:rsidR="000C3190">
        <w:rPr>
          <w:rFonts w:hint="cs"/>
          <w:rtl/>
        </w:rPr>
        <w:t>می‌کنیم</w:t>
      </w:r>
      <w:proofErr w:type="spellEnd"/>
      <w:r w:rsidR="000C3190">
        <w:rPr>
          <w:rFonts w:hint="cs"/>
          <w:rtl/>
        </w:rPr>
        <w:t xml:space="preserve">. باید توجه داشته باشیم که این </w:t>
      </w:r>
      <w:proofErr w:type="spellStart"/>
      <w:r w:rsidR="000C3190">
        <w:rPr>
          <w:rFonts w:hint="cs"/>
          <w:rtl/>
        </w:rPr>
        <w:t>الگوریتم</w:t>
      </w:r>
      <w:proofErr w:type="spellEnd"/>
      <w:r w:rsidR="000C3190">
        <w:rPr>
          <w:rFonts w:hint="cs"/>
          <w:rtl/>
        </w:rPr>
        <w:t xml:space="preserve"> یک </w:t>
      </w:r>
      <w:proofErr w:type="spellStart"/>
      <w:r w:rsidR="000C3190">
        <w:rPr>
          <w:rFonts w:hint="cs"/>
          <w:rtl/>
        </w:rPr>
        <w:t>الگوریتم</w:t>
      </w:r>
      <w:proofErr w:type="spellEnd"/>
      <w:r w:rsidR="000C3190">
        <w:rPr>
          <w:rFonts w:hint="cs"/>
          <w:rtl/>
        </w:rPr>
        <w:t xml:space="preserve"> تکرار شونده است و مقدار </w:t>
      </w:r>
      <w:proofErr w:type="spellStart"/>
      <w:r w:rsidR="000C3190">
        <w:rPr>
          <w:rFonts w:hint="cs"/>
          <w:rtl/>
        </w:rPr>
        <w:t>بهینه‌ی</w:t>
      </w:r>
      <w:proofErr w:type="spellEnd"/>
      <w:r w:rsidR="000C3190">
        <w:rPr>
          <w:rFonts w:hint="cs"/>
          <w:rtl/>
        </w:rPr>
        <w:t xml:space="preserve"> متغیر موردنظر یک باره بدست </w:t>
      </w:r>
      <w:proofErr w:type="spellStart"/>
      <w:r w:rsidR="000C3190">
        <w:rPr>
          <w:rFonts w:hint="cs"/>
          <w:rtl/>
        </w:rPr>
        <w:t>نمی‌آید</w:t>
      </w:r>
      <w:proofErr w:type="spellEnd"/>
      <w:r w:rsidR="000C3190">
        <w:rPr>
          <w:rFonts w:hint="cs"/>
          <w:rtl/>
        </w:rPr>
        <w:t xml:space="preserve"> و به تدریج به سمت </w:t>
      </w:r>
      <w:proofErr w:type="spellStart"/>
      <w:r w:rsidR="000C3190">
        <w:rPr>
          <w:rFonts w:hint="cs"/>
          <w:rtl/>
        </w:rPr>
        <w:t>نقطه‌ی</w:t>
      </w:r>
      <w:proofErr w:type="spellEnd"/>
      <w:r w:rsidR="000C3190">
        <w:rPr>
          <w:rFonts w:hint="cs"/>
          <w:rtl/>
        </w:rPr>
        <w:t xml:space="preserve"> بهینه حرکت </w:t>
      </w:r>
      <w:proofErr w:type="spellStart"/>
      <w:r w:rsidR="000C3190">
        <w:rPr>
          <w:rFonts w:hint="cs"/>
          <w:rtl/>
        </w:rPr>
        <w:t>می‌کنیم</w:t>
      </w:r>
      <w:proofErr w:type="spellEnd"/>
      <w:r w:rsidR="000C3190">
        <w:rPr>
          <w:rFonts w:hint="cs"/>
          <w:rtl/>
        </w:rPr>
        <w:t>.</w:t>
      </w:r>
    </w:p>
    <w:p w14:paraId="5DD225D1" w14:textId="03E3C3F9" w:rsidR="00676CF0" w:rsidRDefault="00676CF0" w:rsidP="00BB23FB">
      <w:pPr>
        <w:rPr>
          <w:rtl/>
        </w:rPr>
      </w:pPr>
      <w:r>
        <w:rPr>
          <w:rFonts w:hint="cs"/>
          <w:rtl/>
        </w:rPr>
        <w:lastRenderedPageBreak/>
        <w:t xml:space="preserve">برای درک بهتر ابتدا از </w:t>
      </w:r>
      <w:r w:rsidR="00731519">
        <w:rPr>
          <w:rFonts w:hint="cs"/>
          <w:rtl/>
        </w:rPr>
        <w:t xml:space="preserve">رگرسیون خطی تک </w:t>
      </w:r>
      <w:proofErr w:type="spellStart"/>
      <w:r w:rsidR="00731519">
        <w:rPr>
          <w:rFonts w:hint="cs"/>
          <w:rtl/>
        </w:rPr>
        <w:t>متغیره</w:t>
      </w:r>
      <w:proofErr w:type="spellEnd"/>
      <w:r w:rsidR="00731519">
        <w:rPr>
          <w:rFonts w:hint="cs"/>
          <w:rtl/>
        </w:rPr>
        <w:t xml:space="preserve"> برای درک </w:t>
      </w:r>
      <w:proofErr w:type="spellStart"/>
      <w:r w:rsidR="00731519">
        <w:rPr>
          <w:rFonts w:hint="cs"/>
          <w:rtl/>
        </w:rPr>
        <w:t>شهودی</w:t>
      </w:r>
      <w:proofErr w:type="spellEnd"/>
      <w:r w:rsidR="00731519">
        <w:rPr>
          <w:rFonts w:hint="cs"/>
          <w:rtl/>
        </w:rPr>
        <w:t xml:space="preserve"> این مفهوم استفاده </w:t>
      </w:r>
      <w:proofErr w:type="spellStart"/>
      <w:r w:rsidR="00731519">
        <w:rPr>
          <w:rFonts w:hint="cs"/>
          <w:rtl/>
        </w:rPr>
        <w:t>می‌کنیم</w:t>
      </w:r>
      <w:proofErr w:type="spellEnd"/>
      <w:r w:rsidR="00731519">
        <w:rPr>
          <w:rFonts w:hint="cs"/>
          <w:rtl/>
        </w:rPr>
        <w:t xml:space="preserve">. در رگرسیون تابع </w:t>
      </w:r>
      <w:proofErr w:type="spellStart"/>
      <w:r w:rsidR="00731519">
        <w:rPr>
          <w:rFonts w:hint="cs"/>
          <w:rtl/>
        </w:rPr>
        <w:t>هزینه‌ای</w:t>
      </w:r>
      <w:proofErr w:type="spellEnd"/>
      <w:r w:rsidR="00731519">
        <w:rPr>
          <w:rFonts w:hint="cs"/>
          <w:rtl/>
        </w:rPr>
        <w:t xml:space="preserve"> که غالبا استفاده </w:t>
      </w:r>
      <w:proofErr w:type="spellStart"/>
      <w:r w:rsidR="00731519">
        <w:rPr>
          <w:rFonts w:hint="cs"/>
          <w:rtl/>
        </w:rPr>
        <w:t>می‌شود</w:t>
      </w:r>
      <w:proofErr w:type="spellEnd"/>
      <w:r w:rsidR="00731519">
        <w:rPr>
          <w:rFonts w:hint="cs"/>
          <w:rtl/>
        </w:rPr>
        <w:t xml:space="preserve"> تابع مجموع </w:t>
      </w:r>
      <w:proofErr w:type="spellStart"/>
      <w:r w:rsidR="00731519">
        <w:rPr>
          <w:rFonts w:hint="cs"/>
          <w:rtl/>
        </w:rPr>
        <w:t>مربعات</w:t>
      </w:r>
      <w:proofErr w:type="spellEnd"/>
      <w:r w:rsidR="00731519">
        <w:rPr>
          <w:rFonts w:hint="cs"/>
          <w:rtl/>
        </w:rPr>
        <w:t xml:space="preserve"> خطا</w:t>
      </w:r>
      <w:r w:rsidR="00731519">
        <w:rPr>
          <w:rStyle w:val="FootnoteReference"/>
          <w:rtl/>
        </w:rPr>
        <w:footnoteReference w:id="25"/>
      </w:r>
      <w:r w:rsidR="00731519">
        <w:rPr>
          <w:rFonts w:hint="cs"/>
          <w:rtl/>
        </w:rPr>
        <w:t xml:space="preserve"> است که </w:t>
      </w:r>
      <w:proofErr w:type="spellStart"/>
      <w:r w:rsidR="00731519">
        <w:rPr>
          <w:rFonts w:hint="cs"/>
          <w:rtl/>
        </w:rPr>
        <w:t>تابعی</w:t>
      </w:r>
      <w:proofErr w:type="spellEnd"/>
      <w:r w:rsidR="00731519">
        <w:rPr>
          <w:rFonts w:hint="cs"/>
          <w:rtl/>
        </w:rPr>
        <w:t xml:space="preserve"> درجه دو و محدب است.</w:t>
      </w:r>
    </w:p>
    <w:p w14:paraId="0B736E11" w14:textId="162C22E8" w:rsidR="00731519" w:rsidRPr="00731519" w:rsidRDefault="00731519" w:rsidP="00731519">
      <w:pPr>
        <w:bidi w:val="0"/>
        <w:rPr>
          <w:ins w:id="1066" w:author="Sajjad Abed" w:date="2022-09-29T15:48:00Z"/>
        </w:rPr>
      </w:pPr>
      <m:oMathPara>
        <m:oMathParaPr>
          <m:jc m:val="left"/>
        </m:oMathParaPr>
        <m:oMath>
          <m:r>
            <w:rPr>
              <w:rFonts w:ascii="Cambria Math" w:hAnsi="Cambria Math"/>
            </w:rPr>
            <m:t xml:space="preserve">J= </m:t>
          </m:r>
          <m:nary>
            <m:naryPr>
              <m:chr m:val="∑"/>
              <m:limLoc m:val="undOvr"/>
              <m:ctrlPr>
                <w:rPr>
                  <w:rFonts w:ascii="Cambria Math" w:hAnsi="Cambria Math"/>
                  <w:i/>
                </w:rPr>
              </m:ctrlPr>
            </m:naryPr>
            <m:sub>
              <m:r>
                <w:rPr>
                  <w:rFonts w:ascii="Cambria Math" w:hAnsi="Cambria Math"/>
                </w:rPr>
                <m:t>i=1</m:t>
              </m:r>
            </m:sub>
            <m:sup>
              <m:r>
                <w:rPr>
                  <w:rFonts w:ascii="Cambria Math" w:hAnsi="Cambria Math"/>
                </w:rPr>
                <m:t>m</m:t>
              </m:r>
            </m:sup>
            <m:e>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-f(</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e>
                <m:sup>
                  <m:r>
                    <w:rPr>
                      <w:rFonts w:ascii="Cambria Math" w:hAnsi="Cambria Math"/>
                    </w:rPr>
                    <m:t>2</m:t>
                  </m:r>
                </m:sup>
              </m:sSup>
            </m:e>
          </m:nary>
        </m:oMath>
      </m:oMathPara>
    </w:p>
    <w:p w14:paraId="3820FCC3" w14:textId="44BCC923" w:rsidR="0080265B" w:rsidRDefault="00EC7436" w:rsidP="00756386">
      <w:pPr>
        <w:jc w:val="left"/>
        <w:rPr>
          <w:rFonts w:eastAsiaTheme="minorEastAsia"/>
          <w:i/>
          <w:rtl/>
        </w:rPr>
      </w:pPr>
      <w:r>
        <w:rPr>
          <w:rFonts w:hint="cs"/>
          <w:rtl/>
        </w:rPr>
        <w:t xml:space="preserve">حال برای تعیین یک </w:t>
      </w:r>
      <m:oMath>
        <m:r>
          <w:rPr>
            <w:rFonts w:ascii="Cambria Math" w:hAnsi="Cambria Math" w:cs="Cambria Math" w:hint="cs"/>
            <w:rtl/>
          </w:rPr>
          <m:t>θ</m:t>
        </m:r>
      </m:oMath>
      <w:r>
        <w:rPr>
          <w:rFonts w:hint="cs"/>
          <w:rtl/>
        </w:rPr>
        <w:t xml:space="preserve"> خاص که پارامتری از تابع </w:t>
      </w:r>
      <m:oMath>
        <m:r>
          <w:rPr>
            <w:rFonts w:ascii="Cambria Math" w:hAnsi="Cambria Math" w:cs="Cambria Math"/>
          </w:rPr>
          <m:t>f</m:t>
        </m:r>
      </m:oMath>
      <w:r w:rsidRPr="00EC7436">
        <w:rPr>
          <w:rFonts w:hint="cs"/>
          <w:rtl/>
        </w:rPr>
        <w:t xml:space="preserve"> است،</w:t>
      </w:r>
      <w:r>
        <w:rPr>
          <w:rFonts w:eastAsiaTheme="minorEastAsia" w:hint="cs"/>
          <w:rtl/>
        </w:rPr>
        <w:t xml:space="preserve"> ابتدا یک مقدار تصادفی برای آن و یک مقدار ثابت برای </w:t>
      </w:r>
      <m:oMath>
        <m:r>
          <w:rPr>
            <w:rFonts w:ascii="Cambria Math" w:hAnsi="Cambria Math" w:cs="Cambria Math" w:hint="cs"/>
            <w:rtl/>
          </w:rPr>
          <m:t>α</m:t>
        </m:r>
      </m:oMath>
      <w:r w:rsidRPr="00EC7436">
        <w:rPr>
          <w:rFonts w:hint="cs"/>
          <w:rtl/>
        </w:rPr>
        <w:t xml:space="preserve"> (نرخ آموزش) در نظر می‌گیریم</w:t>
      </w:r>
      <w:r>
        <w:rPr>
          <w:rFonts w:hint="cs"/>
          <w:i/>
          <w:rtl/>
        </w:rPr>
        <w:t xml:space="preserve">. سپس </w:t>
      </w:r>
      <m:oMath>
        <m:r>
          <w:rPr>
            <w:rFonts w:ascii="Cambria Math" w:hAnsi="Cambria Math" w:cs="Cambria Math"/>
          </w:rPr>
          <m:t>θ</m:t>
        </m:r>
      </m:oMath>
      <w:r>
        <w:rPr>
          <w:rFonts w:eastAsiaTheme="minorEastAsia" w:hint="cs"/>
          <w:i/>
          <w:rtl/>
        </w:rPr>
        <w:t xml:space="preserve"> مرحله‌ی بعدی را به کمک رابطه‌ی زیر به دست می‌آوریم:</w:t>
      </w:r>
    </w:p>
    <w:p w14:paraId="197D27F9" w14:textId="7CBF24E8" w:rsidR="00EC7436" w:rsidRPr="008F373E" w:rsidRDefault="006C3519" w:rsidP="00EC7436">
      <w:pPr>
        <w:jc w:val="left"/>
        <w:rPr>
          <w:ins w:id="1067" w:author="Sajjad Abed" w:date="2022-09-28T10:41:00Z"/>
          <w:i/>
          <w:rtl/>
        </w:rPr>
      </w:pPr>
      <m:oMathPara>
        <m:oMathParaPr>
          <m:jc m:val="left"/>
        </m:oMathParaPr>
        <m:oMath>
          <m:sSub>
            <m:sSubPr>
              <m:ctrlPr>
                <w:rPr>
                  <w:rFonts w:ascii="Cambria Math" w:hAnsi="Cambria Math"/>
                  <w:i/>
                </w:rPr>
              </m:ctrlPr>
            </m:sSubPr>
            <m:e>
              <m:r>
                <w:rPr>
                  <w:rFonts w:ascii="Cambria Math" w:hAnsi="Cambria Math" w:cs="Cambria Math"/>
                </w:rPr>
                <m:t>θ</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cs="Cambria Math"/>
                </w:rPr>
                <m:t>θ</m:t>
              </m:r>
            </m:e>
            <m:sub>
              <m:r>
                <w:rPr>
                  <w:rFonts w:ascii="Cambria Math" w:hAnsi="Cambria Math"/>
                </w:rPr>
                <m:t>t</m:t>
              </m:r>
            </m:sub>
          </m:sSub>
          <m:r>
            <w:rPr>
              <w:rFonts w:ascii="Cambria Math" w:eastAsiaTheme="minorEastAsia" w:hAnsi="Cambria Math"/>
            </w:rPr>
            <m:t>-α</m:t>
          </m:r>
          <m:f>
            <m:fPr>
              <m:ctrlPr>
                <w:rPr>
                  <w:rFonts w:ascii="Cambria Math" w:eastAsiaTheme="minorEastAsia" w:hAnsi="Cambria Math"/>
                  <w:i/>
                </w:rPr>
              </m:ctrlPr>
            </m:fPr>
            <m:num>
              <m:r>
                <w:rPr>
                  <w:rFonts w:ascii="Cambria Math" w:hAnsi="Cambria Math"/>
                </w:rPr>
                <m:t>∂J</m:t>
              </m:r>
            </m:num>
            <m:den>
              <m:r>
                <w:rPr>
                  <w:rFonts w:ascii="Cambria Math" w:hAnsi="Cambria Math"/>
                </w:rPr>
                <m:t>∂</m:t>
              </m:r>
              <m:r>
                <w:rPr>
                  <w:rFonts w:ascii="Cambria Math" w:hAnsi="Cambria Math" w:cs="Cambria Math"/>
                </w:rPr>
                <m:t>θ</m:t>
              </m:r>
            </m:den>
          </m:f>
          <m:r>
            <w:rPr>
              <w:rFonts w:ascii="Cambria Math" w:eastAsiaTheme="minorEastAsia" w:hAnsi="Cambria Math"/>
            </w:rPr>
            <m:t xml:space="preserve"> </m:t>
          </m:r>
          <m:r>
            <w:rPr>
              <w:rFonts w:ascii="Cambria Math" w:hAnsi="Cambria Math"/>
            </w:rPr>
            <m:t>(</m:t>
          </m:r>
          <m:sSub>
            <m:sSubPr>
              <m:ctrlPr>
                <w:rPr>
                  <w:rFonts w:ascii="Cambria Math" w:hAnsi="Cambria Math"/>
                  <w:i/>
                </w:rPr>
              </m:ctrlPr>
            </m:sSubPr>
            <m:e>
              <m:r>
                <w:rPr>
                  <w:rFonts w:ascii="Cambria Math" w:hAnsi="Cambria Math" w:cs="Cambria Math"/>
                </w:rPr>
                <m:t>θ</m:t>
              </m:r>
            </m:e>
            <m:sub>
              <m:r>
                <w:rPr>
                  <w:rFonts w:ascii="Cambria Math" w:hAnsi="Cambria Math"/>
                </w:rPr>
                <m:t>t</m:t>
              </m:r>
            </m:sub>
          </m:sSub>
          <m:r>
            <w:rPr>
              <w:rFonts w:ascii="Cambria Math" w:hAnsi="Cambria Math"/>
            </w:rPr>
            <m:t>)</m:t>
          </m:r>
        </m:oMath>
      </m:oMathPara>
    </w:p>
    <w:p w14:paraId="378E7DF0" w14:textId="7C5024C7" w:rsidR="00C72008" w:rsidRDefault="00C72008" w:rsidP="00C72008">
      <w:pPr>
        <w:jc w:val="left"/>
        <w:rPr>
          <w:rtl/>
        </w:rPr>
      </w:pPr>
      <w:proofErr w:type="spellStart"/>
      <w:r>
        <w:rPr>
          <w:rFonts w:hint="cs"/>
          <w:rtl/>
        </w:rPr>
        <w:t>الگوریتم</w:t>
      </w:r>
      <w:proofErr w:type="spellEnd"/>
      <w:r>
        <w:rPr>
          <w:rFonts w:hint="cs"/>
          <w:rtl/>
        </w:rPr>
        <w:t xml:space="preserve"> تا جایی ادامه </w:t>
      </w:r>
      <w:proofErr w:type="spellStart"/>
      <w:r>
        <w:rPr>
          <w:rFonts w:hint="cs"/>
          <w:rtl/>
        </w:rPr>
        <w:t>می‌یابد</w:t>
      </w:r>
      <w:proofErr w:type="spellEnd"/>
      <w:r>
        <w:rPr>
          <w:rFonts w:hint="cs"/>
          <w:rtl/>
        </w:rPr>
        <w:t xml:space="preserve"> که مقدار </w:t>
      </w:r>
      <m:oMath>
        <m:f>
          <m:fPr>
            <m:ctrlPr>
              <w:rPr>
                <w:rFonts w:ascii="Cambria Math" w:eastAsiaTheme="minorEastAsia" w:hAnsi="Cambria Math"/>
                <w:i/>
              </w:rPr>
            </m:ctrlPr>
          </m:fPr>
          <m:num>
            <m:r>
              <w:rPr>
                <w:rFonts w:ascii="Cambria Math" w:hAnsi="Cambria Math"/>
              </w:rPr>
              <m:t>∂J</m:t>
            </m:r>
          </m:num>
          <m:den>
            <m:r>
              <w:rPr>
                <w:rFonts w:ascii="Cambria Math" w:hAnsi="Cambria Math"/>
              </w:rPr>
              <m:t>∂</m:t>
            </m:r>
            <m:r>
              <w:rPr>
                <w:rFonts w:ascii="Cambria Math" w:hAnsi="Cambria Math" w:cs="Cambria Math"/>
              </w:rPr>
              <m:t>θ</m:t>
            </m:r>
          </m:den>
        </m:f>
      </m:oMath>
      <w:r>
        <w:rPr>
          <w:rFonts w:eastAsiaTheme="minorEastAsia" w:hint="cs"/>
          <w:rtl/>
        </w:rPr>
        <w:t xml:space="preserve"> برابر با صفر شود و یا از مقدار مشخصی کوچکتر شود.</w:t>
      </w:r>
    </w:p>
    <w:p w14:paraId="6087F617" w14:textId="77777777" w:rsidR="00C72008" w:rsidRDefault="00C72008">
      <w:pPr>
        <w:jc w:val="left"/>
        <w:rPr>
          <w:rtl/>
        </w:rPr>
      </w:pPr>
      <w:r>
        <w:rPr>
          <w:rFonts w:hint="cs"/>
          <w:rtl/>
        </w:rPr>
        <w:t xml:space="preserve">در تعیین نرخ آموزش باید به این نکته توجه کنیم که اگر نرخ آموزش را بزرگ انتخاب کنیم، ممکن است هیچگاه </w:t>
      </w:r>
      <w:proofErr w:type="spellStart"/>
      <w:r>
        <w:rPr>
          <w:rFonts w:hint="cs"/>
          <w:rtl/>
        </w:rPr>
        <w:t>الگوریتم</w:t>
      </w:r>
      <w:proofErr w:type="spellEnd"/>
      <w:r>
        <w:rPr>
          <w:rFonts w:hint="cs"/>
          <w:rtl/>
        </w:rPr>
        <w:t xml:space="preserve"> ما همگرا نشود و هیچ وقت به شرط توقفی که بالاتر به آن اشاره شد نرسیم. اگر این نرخ را خیلی کوچک نیز انتخاب کنیم سرعت آموزش ما بسیار کند </w:t>
      </w:r>
      <w:proofErr w:type="spellStart"/>
      <w:r>
        <w:rPr>
          <w:rFonts w:hint="cs"/>
          <w:rtl/>
        </w:rPr>
        <w:t>می‌شود</w:t>
      </w:r>
      <w:proofErr w:type="spellEnd"/>
      <w:r>
        <w:rPr>
          <w:rFonts w:hint="cs"/>
          <w:rtl/>
        </w:rPr>
        <w:t xml:space="preserve">. غالبا نرخ آموزش عددی در </w:t>
      </w:r>
      <w:proofErr w:type="spellStart"/>
      <w:r>
        <w:rPr>
          <w:rFonts w:hint="cs"/>
          <w:rtl/>
        </w:rPr>
        <w:t>اردر</w:t>
      </w:r>
      <w:proofErr w:type="spellEnd"/>
      <w:r>
        <w:rPr>
          <w:rFonts w:hint="cs"/>
          <w:rtl/>
        </w:rPr>
        <w:t xml:space="preserve"> یک </w:t>
      </w:r>
      <w:proofErr w:type="spellStart"/>
      <w:r>
        <w:rPr>
          <w:rFonts w:hint="cs"/>
          <w:rtl/>
        </w:rPr>
        <w:t>هزارم</w:t>
      </w:r>
      <w:proofErr w:type="spellEnd"/>
      <w:r>
        <w:rPr>
          <w:rFonts w:hint="cs"/>
          <w:rtl/>
        </w:rPr>
        <w:t xml:space="preserve"> یا یک صدم انتخاب </w:t>
      </w:r>
      <w:proofErr w:type="spellStart"/>
      <w:r>
        <w:rPr>
          <w:rFonts w:hint="cs"/>
          <w:rtl/>
        </w:rPr>
        <w:t>می‌شود</w:t>
      </w:r>
      <w:proofErr w:type="spellEnd"/>
      <w:r>
        <w:rPr>
          <w:rFonts w:hint="cs"/>
          <w:rtl/>
        </w:rPr>
        <w:t>.</w:t>
      </w:r>
    </w:p>
    <w:p w14:paraId="035951AF" w14:textId="6817F65F" w:rsidR="004E0CB4" w:rsidRDefault="00E97D18" w:rsidP="004E0CB4">
      <w:pPr>
        <w:jc w:val="left"/>
        <w:rPr>
          <w:rtl/>
        </w:rPr>
      </w:pPr>
      <w:r>
        <w:rPr>
          <w:rFonts w:hint="cs"/>
          <w:rtl/>
        </w:rPr>
        <w:t xml:space="preserve">مشخص است با توجه به درجه دو بودن تابع هزینه، هر چه به </w:t>
      </w:r>
      <w:proofErr w:type="spellStart"/>
      <w:r>
        <w:rPr>
          <w:rFonts w:hint="cs"/>
          <w:rtl/>
        </w:rPr>
        <w:t>نقطه‌ی</w:t>
      </w:r>
      <w:proofErr w:type="spellEnd"/>
      <w:r>
        <w:rPr>
          <w:rFonts w:hint="cs"/>
          <w:rtl/>
        </w:rPr>
        <w:t xml:space="preserve"> </w:t>
      </w:r>
      <w:proofErr w:type="spellStart"/>
      <w:r>
        <w:rPr>
          <w:rFonts w:hint="cs"/>
          <w:rtl/>
        </w:rPr>
        <w:t>بهینه‌ی</w:t>
      </w:r>
      <w:proofErr w:type="spellEnd"/>
      <w:r>
        <w:rPr>
          <w:rFonts w:hint="cs"/>
          <w:rtl/>
        </w:rPr>
        <w:t xml:space="preserve"> </w:t>
      </w:r>
      <w:proofErr w:type="spellStart"/>
      <w:r>
        <w:rPr>
          <w:rFonts w:hint="cs"/>
          <w:rtl/>
        </w:rPr>
        <w:t>تایع</w:t>
      </w:r>
      <w:proofErr w:type="spellEnd"/>
      <w:r>
        <w:rPr>
          <w:rFonts w:hint="cs"/>
          <w:rtl/>
        </w:rPr>
        <w:t xml:space="preserve"> </w:t>
      </w:r>
      <w:proofErr w:type="spellStart"/>
      <w:r>
        <w:rPr>
          <w:rFonts w:hint="cs"/>
          <w:rtl/>
        </w:rPr>
        <w:t>نزدیک‌تر</w:t>
      </w:r>
      <w:proofErr w:type="spellEnd"/>
      <w:r>
        <w:rPr>
          <w:rFonts w:hint="cs"/>
          <w:rtl/>
        </w:rPr>
        <w:t xml:space="preserve"> </w:t>
      </w:r>
      <w:proofErr w:type="spellStart"/>
      <w:r>
        <w:rPr>
          <w:rFonts w:hint="cs"/>
          <w:rtl/>
        </w:rPr>
        <w:t>می‌شویم</w:t>
      </w:r>
      <w:proofErr w:type="spellEnd"/>
      <w:r>
        <w:rPr>
          <w:rFonts w:hint="cs"/>
          <w:rtl/>
        </w:rPr>
        <w:t xml:space="preserve">، سرعت و مقدار پیشرفت ما در هر تکرار کمتر </w:t>
      </w:r>
      <w:proofErr w:type="spellStart"/>
      <w:r>
        <w:rPr>
          <w:rFonts w:hint="cs"/>
          <w:rtl/>
        </w:rPr>
        <w:t>می‌شود</w:t>
      </w:r>
      <w:proofErr w:type="spellEnd"/>
      <w:r>
        <w:rPr>
          <w:rFonts w:hint="cs"/>
          <w:rtl/>
        </w:rPr>
        <w:t xml:space="preserve">. دلیل آن این است که </w:t>
      </w:r>
      <w:proofErr w:type="spellStart"/>
      <w:r>
        <w:rPr>
          <w:rFonts w:hint="cs"/>
          <w:rtl/>
        </w:rPr>
        <w:t>اندازه‌ی</w:t>
      </w:r>
      <w:proofErr w:type="spellEnd"/>
      <w:r>
        <w:rPr>
          <w:rFonts w:hint="cs"/>
          <w:rtl/>
        </w:rPr>
        <w:t xml:space="preserve"> ش</w:t>
      </w:r>
      <w:r w:rsidR="004E0CB4">
        <w:rPr>
          <w:rFonts w:hint="cs"/>
          <w:rtl/>
        </w:rPr>
        <w:t>ی</w:t>
      </w:r>
      <w:r>
        <w:rPr>
          <w:rFonts w:hint="cs"/>
          <w:rtl/>
        </w:rPr>
        <w:t xml:space="preserve">ب در نقاط </w:t>
      </w:r>
      <w:proofErr w:type="spellStart"/>
      <w:r>
        <w:rPr>
          <w:rFonts w:hint="cs"/>
          <w:rtl/>
        </w:rPr>
        <w:t>نزدیک‌تر</w:t>
      </w:r>
      <w:proofErr w:type="spellEnd"/>
      <w:r>
        <w:rPr>
          <w:rFonts w:hint="cs"/>
          <w:rtl/>
        </w:rPr>
        <w:t xml:space="preserve"> به </w:t>
      </w:r>
      <w:proofErr w:type="spellStart"/>
      <w:r>
        <w:rPr>
          <w:rFonts w:hint="cs"/>
          <w:rtl/>
        </w:rPr>
        <w:t>نقطه‌ی</w:t>
      </w:r>
      <w:proofErr w:type="spellEnd"/>
      <w:r>
        <w:rPr>
          <w:rFonts w:hint="cs"/>
          <w:rtl/>
        </w:rPr>
        <w:t xml:space="preserve"> بهینه کوچکتر است.</w:t>
      </w:r>
      <w:r w:rsidR="004E0CB4">
        <w:rPr>
          <w:rtl/>
        </w:rPr>
        <w:t xml:space="preserve"> </w:t>
      </w:r>
    </w:p>
    <w:p w14:paraId="7A538AD3" w14:textId="74BCACA6" w:rsidR="00F42CCD" w:rsidRDefault="00F42CCD" w:rsidP="004E0CB4">
      <w:pPr>
        <w:jc w:val="left"/>
        <w:rPr>
          <w:rtl/>
        </w:rPr>
      </w:pPr>
      <w:r w:rsidRPr="004E0CB4">
        <w:rPr>
          <w:noProof/>
          <w:rtl/>
        </w:rPr>
        <w:drawing>
          <wp:inline distT="0" distB="0" distL="0" distR="0" wp14:anchorId="05385817" wp14:editId="5D982087">
            <wp:extent cx="5333464" cy="3232558"/>
            <wp:effectExtent l="0" t="0" r="635"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341375" cy="3237353"/>
                    </a:xfrm>
                    <a:prstGeom prst="rect">
                      <a:avLst/>
                    </a:prstGeom>
                  </pic:spPr>
                </pic:pic>
              </a:graphicData>
            </a:graphic>
          </wp:inline>
        </w:drawing>
      </w:r>
    </w:p>
    <w:p w14:paraId="5B49FF14" w14:textId="77777777" w:rsidR="00F42CCD" w:rsidRDefault="00F42CCD" w:rsidP="004E0CB4">
      <w:pPr>
        <w:jc w:val="left"/>
        <w:rPr>
          <w:rtl/>
        </w:rPr>
      </w:pPr>
      <w:r>
        <w:rPr>
          <w:rFonts w:hint="cs"/>
          <w:rtl/>
        </w:rPr>
        <w:t xml:space="preserve">حال اگر </w:t>
      </w:r>
      <w:proofErr w:type="spellStart"/>
      <w:r>
        <w:rPr>
          <w:rFonts w:hint="cs"/>
          <w:rtl/>
        </w:rPr>
        <w:t>تابعی</w:t>
      </w:r>
      <w:proofErr w:type="spellEnd"/>
      <w:r>
        <w:rPr>
          <w:rFonts w:hint="cs"/>
          <w:rtl/>
        </w:rPr>
        <w:t xml:space="preserve"> که ما به عنوان تابع پیشبینی در نظر میگیریم یک </w:t>
      </w:r>
      <w:proofErr w:type="spellStart"/>
      <w:r>
        <w:rPr>
          <w:rFonts w:hint="cs"/>
          <w:rtl/>
        </w:rPr>
        <w:t>چندجمله‌ای</w:t>
      </w:r>
      <w:proofErr w:type="spellEnd"/>
      <w:r>
        <w:rPr>
          <w:rStyle w:val="FootnoteReference"/>
          <w:rtl/>
        </w:rPr>
        <w:footnoteReference w:id="26"/>
      </w:r>
      <w:r>
        <w:rPr>
          <w:rFonts w:hint="cs"/>
          <w:rtl/>
        </w:rPr>
        <w:t xml:space="preserve"> با </w:t>
      </w:r>
      <w:proofErr w:type="spellStart"/>
      <w:r>
        <w:rPr>
          <w:rFonts w:hint="cs"/>
          <w:rtl/>
        </w:rPr>
        <w:t>درجه‌ای</w:t>
      </w:r>
      <w:proofErr w:type="spellEnd"/>
      <w:r>
        <w:rPr>
          <w:rFonts w:hint="cs"/>
          <w:rtl/>
        </w:rPr>
        <w:t xml:space="preserve"> بیش از یک باشد، با توجه به اینکه ما می‌خواهیم مقدار </w:t>
      </w:r>
      <m:oMath>
        <m:r>
          <w:rPr>
            <w:rFonts w:ascii="Cambria Math" w:hAnsi="Cambria Math" w:cs="Cambria Math" w:hint="cs"/>
            <w:rtl/>
          </w:rPr>
          <m:t>θ</m:t>
        </m:r>
      </m:oMath>
      <w:r>
        <w:rPr>
          <w:rtl/>
        </w:rPr>
        <w:t xml:space="preserve"> </w:t>
      </w:r>
      <w:r>
        <w:rPr>
          <w:rFonts w:hint="cs"/>
          <w:rtl/>
        </w:rPr>
        <w:t xml:space="preserve">ها را مشخص کنیم، تفاوتی در کار ما ایجاد </w:t>
      </w:r>
      <w:proofErr w:type="spellStart"/>
      <w:r>
        <w:rPr>
          <w:rFonts w:hint="cs"/>
          <w:rtl/>
        </w:rPr>
        <w:t>نمی‌کند</w:t>
      </w:r>
      <w:proofErr w:type="spellEnd"/>
      <w:r>
        <w:rPr>
          <w:rFonts w:hint="cs"/>
          <w:rtl/>
        </w:rPr>
        <w:t xml:space="preserve"> زیرا در هر حالت تابع هزینه نسبت به </w:t>
      </w:r>
      <m:oMath>
        <m:r>
          <w:rPr>
            <w:rFonts w:ascii="Cambria Math" w:hAnsi="Cambria Math" w:cs="Cambria Math" w:hint="cs"/>
            <w:rtl/>
          </w:rPr>
          <m:t>θ</m:t>
        </m:r>
      </m:oMath>
      <w:r>
        <w:rPr>
          <w:rtl/>
        </w:rPr>
        <w:t xml:space="preserve"> </w:t>
      </w:r>
      <w:r>
        <w:rPr>
          <w:rFonts w:hint="cs"/>
          <w:rtl/>
        </w:rPr>
        <w:t>ها خطی است.</w:t>
      </w:r>
    </w:p>
    <w:p w14:paraId="60B9C2A1" w14:textId="77777777" w:rsidR="00F42CCD" w:rsidRDefault="00F42CCD" w:rsidP="004E0CB4">
      <w:pPr>
        <w:jc w:val="left"/>
        <w:rPr>
          <w:rtl/>
        </w:rPr>
      </w:pPr>
      <w:r>
        <w:rPr>
          <w:rFonts w:hint="cs"/>
          <w:rtl/>
        </w:rPr>
        <w:lastRenderedPageBreak/>
        <w:t>به عنوان مثال به تابع زیر نگاه کنید:</w:t>
      </w:r>
    </w:p>
    <w:p w14:paraId="484C1344" w14:textId="77777777" w:rsidR="00F42CCD" w:rsidRPr="00963731" w:rsidRDefault="00F42CCD" w:rsidP="00F42CCD">
      <w:pPr>
        <w:bidi w:val="0"/>
        <w:jc w:val="left"/>
        <w:rPr>
          <w:i/>
        </w:rPr>
      </w:pPr>
      <m:oMathPara>
        <m:oMathParaPr>
          <m:jc m:val="left"/>
        </m:oMathParaP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2</m:t>
              </m:r>
            </m:sub>
          </m:sSub>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3</m:t>
              </m:r>
            </m:sub>
          </m:sSub>
          <m:sSub>
            <m:sSubPr>
              <m:ctrlPr>
                <w:rPr>
                  <w:rFonts w:ascii="Cambria Math" w:hAnsi="Cambria Math"/>
                  <w:i/>
                </w:rPr>
              </m:ctrlPr>
            </m:sSubPr>
            <m:e>
              <m:r>
                <w:rPr>
                  <w:rFonts w:ascii="Cambria Math" w:hAnsi="Cambria Math"/>
                </w:rPr>
                <m:t>x</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4</m:t>
              </m:r>
            </m:sub>
          </m:sSub>
          <m:sSubSup>
            <m:sSubSupPr>
              <m:ctrlPr>
                <w:rPr>
                  <w:rFonts w:ascii="Cambria Math" w:hAnsi="Cambria Math"/>
                  <w:i/>
                </w:rPr>
              </m:ctrlPr>
            </m:sSubSupPr>
            <m:e>
              <m:r>
                <w:rPr>
                  <w:rFonts w:ascii="Cambria Math" w:hAnsi="Cambria Math"/>
                </w:rPr>
                <m:t>x</m:t>
              </m:r>
            </m:e>
            <m:sub>
              <m:r>
                <w:rPr>
                  <w:rFonts w:ascii="Cambria Math" w:hAnsi="Cambria Math"/>
                </w:rPr>
                <m:t>1</m:t>
              </m:r>
            </m:sub>
            <m:sup>
              <m:r>
                <w:rPr>
                  <w:rFonts w:ascii="Cambria Math" w:hAnsi="Cambria Math"/>
                </w:rPr>
                <m:t>2</m:t>
              </m:r>
            </m:sup>
          </m:sSubSup>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5</m:t>
              </m:r>
            </m:sub>
          </m:sSub>
          <m:sSubSup>
            <m:sSubSupPr>
              <m:ctrlPr>
                <w:rPr>
                  <w:rFonts w:ascii="Cambria Math" w:hAnsi="Cambria Math"/>
                  <w:i/>
                </w:rPr>
              </m:ctrlPr>
            </m:sSubSupPr>
            <m:e>
              <m:r>
                <w:rPr>
                  <w:rFonts w:ascii="Cambria Math" w:hAnsi="Cambria Math"/>
                </w:rPr>
                <m:t>x</m:t>
              </m:r>
            </m:e>
            <m:sub>
              <m:r>
                <w:rPr>
                  <w:rFonts w:ascii="Cambria Math" w:hAnsi="Cambria Math"/>
                </w:rPr>
                <m:t>2</m:t>
              </m:r>
            </m:sub>
            <m:sup>
              <m:r>
                <w:rPr>
                  <w:rFonts w:ascii="Cambria Math" w:hAnsi="Cambria Math"/>
                </w:rPr>
                <m:t>2</m:t>
              </m:r>
            </m:sup>
          </m:sSubSup>
        </m:oMath>
      </m:oMathPara>
    </w:p>
    <w:p w14:paraId="789B2066" w14:textId="77777777" w:rsidR="002A05D2" w:rsidRDefault="00963731" w:rsidP="00963731">
      <w:pPr>
        <w:jc w:val="left"/>
        <w:rPr>
          <w:rFonts w:eastAsiaTheme="minorEastAsia"/>
          <w:rtl/>
        </w:rPr>
      </w:pPr>
      <w:r>
        <w:rPr>
          <w:rFonts w:hint="cs"/>
          <w:rtl/>
        </w:rPr>
        <w:t xml:space="preserve">تابع زیر یک تابع خطی بر حسب </w:t>
      </w:r>
      <m:oMath>
        <m:r>
          <w:rPr>
            <w:rFonts w:ascii="Cambria Math" w:hAnsi="Cambria Math"/>
          </w:rPr>
          <m:t>θ</m:t>
        </m:r>
      </m:oMath>
      <w:r>
        <w:rPr>
          <w:rtl/>
        </w:rPr>
        <w:t xml:space="preserve"> </w:t>
      </w:r>
      <w:proofErr w:type="spellStart"/>
      <w:r>
        <w:rPr>
          <w:rFonts w:hint="cs"/>
          <w:rtl/>
        </w:rPr>
        <w:t>هاست</w:t>
      </w:r>
      <w:proofErr w:type="spellEnd"/>
      <w:r>
        <w:rPr>
          <w:rFonts w:hint="cs"/>
          <w:rtl/>
        </w:rPr>
        <w:t>. بنابراین اگر تابع هزینه (</w:t>
      </w:r>
      <m:oMath>
        <m:r>
          <w:rPr>
            <w:rFonts w:ascii="Cambria Math" w:hAnsi="Cambria Math"/>
          </w:rPr>
          <m:t>J</m:t>
        </m:r>
      </m:oMath>
      <w:r>
        <w:rPr>
          <w:rFonts w:eastAsiaTheme="minorEastAsia" w:hint="cs"/>
          <w:rtl/>
        </w:rPr>
        <w:t xml:space="preserve"> ) را به وسیله‌ی این تابع پیشبینی بنویسیم، همچنان یک منحنی درجه دو بر حسب هر </w:t>
      </w:r>
      <m:oMath>
        <m:r>
          <w:rPr>
            <w:rFonts w:ascii="Cambria Math" w:hAnsi="Cambria Math"/>
          </w:rPr>
          <m:t>θ</m:t>
        </m:r>
      </m:oMath>
      <w:r>
        <w:rPr>
          <w:rFonts w:eastAsiaTheme="minorEastAsia" w:hint="cs"/>
          <w:rtl/>
        </w:rPr>
        <w:t xml:space="preserve"> خواهیم داشت که یک نقطه‌ی مینیموم موضعی دارد که نقطه‌‌ی مینیموم مطلق آن است</w:t>
      </w:r>
      <w:r w:rsidR="002A05D2">
        <w:rPr>
          <w:rFonts w:eastAsiaTheme="minorEastAsia" w:hint="cs"/>
          <w:rtl/>
        </w:rPr>
        <w:t>.</w:t>
      </w:r>
    </w:p>
    <w:p w14:paraId="769D6E08" w14:textId="77777777" w:rsidR="002A05D2" w:rsidRDefault="002A05D2" w:rsidP="00963731">
      <w:pPr>
        <w:jc w:val="left"/>
        <w:rPr>
          <w:rFonts w:eastAsiaTheme="minorEastAsia"/>
          <w:rtl/>
        </w:rPr>
      </w:pPr>
      <w:r>
        <w:rPr>
          <w:rFonts w:eastAsiaTheme="minorEastAsia" w:hint="cs"/>
          <w:rtl/>
        </w:rPr>
        <w:t>اگر بخواهیم از راه معادله نرمال به پاسخ برسیم خواهیم داشت:</w:t>
      </w:r>
    </w:p>
    <w:p w14:paraId="1467E5B0" w14:textId="6C15477F" w:rsidR="002A05D2" w:rsidRPr="002A05D2" w:rsidRDefault="002A05D2" w:rsidP="002A05D2">
      <w:pPr>
        <w:bidi w:val="0"/>
        <w:jc w:val="left"/>
        <w:rPr>
          <w:rFonts w:eastAsiaTheme="minorEastAsia"/>
        </w:rPr>
      </w:pPr>
      <m:oMathPara>
        <m:oMathParaPr>
          <m:jc m:val="left"/>
        </m:oMathParaPr>
        <m:oMath>
          <m:r>
            <w:rPr>
              <w:rFonts w:ascii="Cambria Math" w:hAnsi="Cambria Math"/>
            </w:rPr>
            <m:t>θ</m:t>
          </m:r>
          <m:r>
            <w:rPr>
              <w:rFonts w:ascii="Cambria Math" w:eastAsiaTheme="minorEastAsia" w:hAnsi="Cambria Math"/>
            </w:rPr>
            <m:t>X=Y</m:t>
          </m:r>
        </m:oMath>
      </m:oMathPara>
    </w:p>
    <w:p w14:paraId="0764BF1D" w14:textId="6453FFD1" w:rsidR="002A05D2" w:rsidRDefault="002A05D2" w:rsidP="002A05D2">
      <w:pPr>
        <w:jc w:val="left"/>
        <w:rPr>
          <w:rFonts w:eastAsiaTheme="minorEastAsia"/>
          <w:rtl/>
        </w:rPr>
      </w:pPr>
      <w:r>
        <w:rPr>
          <w:rFonts w:eastAsiaTheme="minorEastAsia" w:hint="cs"/>
          <w:rtl/>
        </w:rPr>
        <w:t xml:space="preserve">که در آن </w:t>
      </w:r>
      <m:oMath>
        <m:r>
          <w:rPr>
            <w:rFonts w:ascii="Cambria Math" w:hAnsi="Cambria Math"/>
          </w:rPr>
          <m:t>θ</m:t>
        </m:r>
      </m:oMath>
      <w:r>
        <w:rPr>
          <w:rFonts w:eastAsiaTheme="minorEastAsia" w:hint="cs"/>
          <w:rtl/>
        </w:rPr>
        <w:t xml:space="preserve"> مجهول است و ماتریس </w:t>
      </w:r>
      <w:r>
        <w:rPr>
          <w:rFonts w:eastAsiaTheme="minorEastAsia"/>
        </w:rPr>
        <w:t>X</w:t>
      </w:r>
      <w:r>
        <w:rPr>
          <w:rFonts w:eastAsiaTheme="minorEastAsia" w:hint="cs"/>
          <w:rtl/>
        </w:rPr>
        <w:t xml:space="preserve"> یک </w:t>
      </w:r>
      <w:proofErr w:type="spellStart"/>
      <w:r>
        <w:rPr>
          <w:rFonts w:eastAsiaTheme="minorEastAsia" w:hint="cs"/>
          <w:rtl/>
        </w:rPr>
        <w:t>ماتریس</w:t>
      </w:r>
      <w:proofErr w:type="spellEnd"/>
      <w:r>
        <w:rPr>
          <w:rFonts w:eastAsiaTheme="minorEastAsia" w:hint="cs"/>
          <w:rtl/>
        </w:rPr>
        <w:t xml:space="preserve"> </w:t>
      </w:r>
      <m:oMath>
        <m:r>
          <m:rPr>
            <m:sty m:val="p"/>
          </m:rPr>
          <w:rPr>
            <w:rFonts w:ascii="Cambria Math" w:eastAsiaTheme="minorEastAsia" w:hAnsi="Cambria Math"/>
          </w:rPr>
          <m:t>m</m:t>
        </m:r>
        <m:r>
          <w:rPr>
            <w:rFonts w:ascii="Cambria Math" w:eastAsiaTheme="minorEastAsia" w:hAnsi="Cambria Math"/>
          </w:rPr>
          <m:t>×n</m:t>
        </m:r>
      </m:oMath>
      <w:r>
        <w:rPr>
          <w:rFonts w:eastAsiaTheme="minorEastAsia" w:hint="cs"/>
          <w:rtl/>
        </w:rPr>
        <w:t xml:space="preserve"> است که </w:t>
      </w:r>
      <m:oMath>
        <m:r>
          <w:rPr>
            <w:rFonts w:ascii="Cambria Math" w:eastAsiaTheme="minorEastAsia" w:hAnsi="Cambria Math"/>
          </w:rPr>
          <m:t>m</m:t>
        </m:r>
      </m:oMath>
      <w:r>
        <w:rPr>
          <w:rFonts w:eastAsiaTheme="minorEastAsia" w:hint="cs"/>
          <w:rtl/>
        </w:rPr>
        <w:t xml:space="preserve"> بردار </w:t>
      </w:r>
      <m:oMath>
        <m:r>
          <m:rPr>
            <m:sty m:val="p"/>
          </m:rPr>
          <w:rPr>
            <w:rFonts w:ascii="Cambria Math" w:eastAsiaTheme="minorEastAsia" w:hAnsi="Cambria Math"/>
          </w:rPr>
          <m:t>x</m:t>
        </m:r>
      </m:oMath>
      <w:r>
        <w:rPr>
          <w:rFonts w:eastAsiaTheme="minorEastAsia" w:hint="cs"/>
          <w:rtl/>
        </w:rPr>
        <w:t xml:space="preserve"> ما را نشان می‌دهد. اگر </w:t>
      </w:r>
      <w:r>
        <w:rPr>
          <w:rFonts w:eastAsiaTheme="minorEastAsia"/>
        </w:rPr>
        <w:t>X</w:t>
      </w:r>
      <w:r>
        <w:rPr>
          <w:rFonts w:eastAsiaTheme="minorEastAsia" w:hint="cs"/>
          <w:rtl/>
        </w:rPr>
        <w:t xml:space="preserve"> </w:t>
      </w:r>
      <w:proofErr w:type="spellStart"/>
      <w:r>
        <w:rPr>
          <w:rFonts w:eastAsiaTheme="minorEastAsia" w:hint="cs"/>
          <w:rtl/>
        </w:rPr>
        <w:t>مربعی</w:t>
      </w:r>
      <w:proofErr w:type="spellEnd"/>
      <w:r>
        <w:rPr>
          <w:rFonts w:eastAsiaTheme="minorEastAsia" w:hint="cs"/>
          <w:rtl/>
        </w:rPr>
        <w:t xml:space="preserve"> باشد </w:t>
      </w:r>
      <w:proofErr w:type="spellStart"/>
      <w:r>
        <w:rPr>
          <w:rFonts w:eastAsiaTheme="minorEastAsia" w:hint="cs"/>
          <w:rtl/>
        </w:rPr>
        <w:t>می‌توانیم</w:t>
      </w:r>
      <w:proofErr w:type="spellEnd"/>
      <w:r>
        <w:rPr>
          <w:rFonts w:eastAsiaTheme="minorEastAsia" w:hint="cs"/>
          <w:rtl/>
        </w:rPr>
        <w:t xml:space="preserve"> </w:t>
      </w:r>
      <m:oMath>
        <m:r>
          <w:rPr>
            <w:rFonts w:ascii="Cambria Math" w:hAnsi="Cambria Math"/>
          </w:rPr>
          <m:t>θ</m:t>
        </m:r>
      </m:oMath>
      <w:r>
        <w:rPr>
          <w:rFonts w:eastAsiaTheme="minorEastAsia" w:hint="cs"/>
          <w:rtl/>
        </w:rPr>
        <w:t xml:space="preserve"> را به شکل زیر بدست بیاوریم:</w:t>
      </w:r>
    </w:p>
    <w:p w14:paraId="7A966BAF" w14:textId="28E62959" w:rsidR="002A05D2" w:rsidRPr="002A05D2" w:rsidRDefault="002A05D2" w:rsidP="002A05D2">
      <w:pPr>
        <w:bidi w:val="0"/>
        <w:jc w:val="left"/>
        <w:rPr>
          <w:rFonts w:eastAsiaTheme="minorEastAsia"/>
        </w:rPr>
      </w:pPr>
      <m:oMathPara>
        <m:oMathParaPr>
          <m:jc m:val="left"/>
        </m:oMathParaPr>
        <m:oMath>
          <m:r>
            <w:rPr>
              <w:rFonts w:ascii="Cambria Math" w:hAnsi="Cambria Math"/>
            </w:rPr>
            <m:t>θ</m:t>
          </m:r>
          <m:r>
            <w:rPr>
              <w:rFonts w:ascii="Cambria Math" w:eastAsiaTheme="minorEastAsia" w:hAnsi="Cambria Math"/>
            </w:rPr>
            <m:t>=Y</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-1</m:t>
              </m:r>
            </m:sup>
          </m:sSup>
        </m:oMath>
      </m:oMathPara>
    </w:p>
    <w:p w14:paraId="20CD0789" w14:textId="1723B9B4" w:rsidR="002A05D2" w:rsidRPr="002A05D2" w:rsidRDefault="002A05D2" w:rsidP="002A05D2">
      <w:pPr>
        <w:jc w:val="left"/>
        <w:rPr>
          <w:rFonts w:eastAsiaTheme="minorEastAsia"/>
          <w:rtl/>
        </w:rPr>
      </w:pPr>
      <w:r>
        <w:rPr>
          <w:rFonts w:eastAsiaTheme="minorEastAsia" w:hint="cs"/>
          <w:rtl/>
        </w:rPr>
        <w:t xml:space="preserve">اما در </w:t>
      </w:r>
      <w:r w:rsidR="00867FB6">
        <w:rPr>
          <w:rFonts w:eastAsiaTheme="minorEastAsia" w:hint="cs"/>
          <w:rtl/>
        </w:rPr>
        <w:t>اغلب</w:t>
      </w:r>
      <w:r>
        <w:rPr>
          <w:rFonts w:eastAsiaTheme="minorEastAsia" w:hint="cs"/>
          <w:rtl/>
        </w:rPr>
        <w:t xml:space="preserve"> موارد </w:t>
      </w:r>
      <w:r>
        <w:rPr>
          <w:rFonts w:eastAsiaTheme="minorEastAsia"/>
        </w:rPr>
        <w:t>X</w:t>
      </w:r>
      <w:r>
        <w:rPr>
          <w:rFonts w:eastAsiaTheme="minorEastAsia" w:hint="cs"/>
          <w:rtl/>
        </w:rPr>
        <w:t xml:space="preserve"> </w:t>
      </w:r>
      <w:proofErr w:type="spellStart"/>
      <w:r>
        <w:rPr>
          <w:rFonts w:eastAsiaTheme="minorEastAsia" w:hint="cs"/>
          <w:rtl/>
        </w:rPr>
        <w:t>مربعی</w:t>
      </w:r>
      <w:proofErr w:type="spellEnd"/>
      <w:r>
        <w:rPr>
          <w:rFonts w:eastAsiaTheme="minorEastAsia" w:hint="cs"/>
          <w:rtl/>
        </w:rPr>
        <w:t xml:space="preserve"> نیست و باید از روش زیر که </w:t>
      </w:r>
      <w:r w:rsidR="00867FB6">
        <w:rPr>
          <w:rFonts w:eastAsiaTheme="minorEastAsia" w:hint="cs"/>
          <w:rtl/>
        </w:rPr>
        <w:t xml:space="preserve">گرفتن </w:t>
      </w:r>
      <w:r>
        <w:rPr>
          <w:rFonts w:eastAsiaTheme="minorEastAsia" w:hint="cs"/>
          <w:rtl/>
        </w:rPr>
        <w:t>شبه معکوس</w:t>
      </w:r>
      <w:r w:rsidR="00867FB6">
        <w:rPr>
          <w:rStyle w:val="FootnoteReference"/>
          <w:rFonts w:eastAsiaTheme="minorEastAsia"/>
          <w:rtl/>
        </w:rPr>
        <w:footnoteReference w:id="27"/>
      </w:r>
      <w:r>
        <w:rPr>
          <w:rFonts w:eastAsiaTheme="minorEastAsia" w:hint="cs"/>
          <w:rtl/>
        </w:rPr>
        <w:t xml:space="preserve"> </w:t>
      </w:r>
      <w:proofErr w:type="spellStart"/>
      <w:r>
        <w:rPr>
          <w:rFonts w:eastAsiaTheme="minorEastAsia" w:hint="cs"/>
          <w:rtl/>
        </w:rPr>
        <w:t>ماتریس</w:t>
      </w:r>
      <w:proofErr w:type="spellEnd"/>
      <w:r w:rsidR="00867FB6">
        <w:rPr>
          <w:rFonts w:eastAsiaTheme="minorEastAsia" w:hint="cs"/>
          <w:rtl/>
        </w:rPr>
        <w:t xml:space="preserve"> نام دارد استفاده کرد:</w:t>
      </w:r>
    </w:p>
    <w:p w14:paraId="7C1FBFED" w14:textId="246DE458" w:rsidR="00867FB6" w:rsidRPr="00867FB6" w:rsidRDefault="00867FB6" w:rsidP="00867FB6">
      <w:pPr>
        <w:bidi w:val="0"/>
        <w:jc w:val="left"/>
        <w:rPr>
          <w:rFonts w:eastAsiaTheme="minorEastAsia"/>
        </w:rPr>
      </w:pPr>
      <m:oMathPara>
        <m:oMathParaPr>
          <m:jc m:val="left"/>
        </m:oMathParaPr>
        <m:oMath>
          <m:r>
            <w:rPr>
              <w:rFonts w:ascii="Cambria Math" w:hAnsi="Cambria Math"/>
            </w:rPr>
            <m:t>θ</m:t>
          </m:r>
          <m:r>
            <w:rPr>
              <w:rFonts w:ascii="Cambria Math" w:eastAsiaTheme="minorEastAsia" w:hAnsi="Cambria Math"/>
            </w:rPr>
            <m:t>X=Y</m:t>
          </m:r>
          <m:r>
            <m:rPr>
              <m:sty m:val="p"/>
            </m:rPr>
            <w:rPr>
              <w:rFonts w:ascii="Cambria Math" w:eastAsiaTheme="minorEastAsia" w:hAnsi="Cambria Math"/>
            </w:rPr>
            <w:br/>
          </m:r>
        </m:oMath>
        <m:oMath>
          <m:r>
            <w:rPr>
              <w:rFonts w:ascii="Cambria Math" w:hAnsi="Cambria Math"/>
            </w:rPr>
            <m:t>θ</m:t>
          </m:r>
          <m:r>
            <w:rPr>
              <w:rFonts w:ascii="Cambria Math" w:eastAsiaTheme="minorEastAsia" w:hAnsi="Cambria Math"/>
            </w:rPr>
            <m:t>X</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T</m:t>
              </m:r>
            </m:sup>
          </m:sSup>
          <m:r>
            <w:rPr>
              <w:rFonts w:ascii="Cambria Math" w:eastAsiaTheme="minorEastAsia" w:hAnsi="Cambria Math"/>
            </w:rPr>
            <m:t>=Y</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T</m:t>
              </m:r>
            </m:sup>
          </m:sSup>
        </m:oMath>
      </m:oMathPara>
    </w:p>
    <w:p w14:paraId="26DDD964" w14:textId="7F175871" w:rsidR="00867FB6" w:rsidRPr="00867FB6" w:rsidRDefault="00867FB6" w:rsidP="00867FB6">
      <w:pPr>
        <w:bidi w:val="0"/>
        <w:jc w:val="left"/>
        <w:rPr>
          <w:rFonts w:eastAsiaTheme="minorEastAsia"/>
        </w:rPr>
      </w:pPr>
      <m:oMathPara>
        <m:oMathParaPr>
          <m:jc m:val="left"/>
        </m:oMathParaPr>
        <m:oMath>
          <m:r>
            <w:rPr>
              <w:rFonts w:ascii="Cambria Math" w:hAnsi="Cambria Math"/>
            </w:rPr>
            <m:t>θ</m:t>
          </m:r>
          <m:r>
            <w:rPr>
              <w:rFonts w:ascii="Cambria Math" w:eastAsiaTheme="minorEastAsia" w:hAnsi="Cambria Math"/>
            </w:rPr>
            <m:t>X</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T</m:t>
              </m:r>
            </m:sup>
          </m:sSup>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X</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T</m:t>
                      </m:r>
                    </m:sup>
                  </m:sSup>
                </m:e>
              </m:d>
            </m:e>
            <m:sup>
              <m:r>
                <w:rPr>
                  <w:rFonts w:ascii="Cambria Math" w:eastAsiaTheme="minorEastAsia" w:hAnsi="Cambria Math"/>
                </w:rPr>
                <m:t>-1</m:t>
              </m:r>
            </m:sup>
          </m:sSup>
          <m:r>
            <w:rPr>
              <w:rFonts w:ascii="Cambria Math" w:eastAsiaTheme="minorEastAsia" w:hAnsi="Cambria Math"/>
            </w:rPr>
            <m:t>=Y</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T</m:t>
              </m:r>
            </m:sup>
          </m:sSup>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X</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T</m:t>
                      </m:r>
                    </m:sup>
                  </m:sSup>
                </m:e>
              </m:d>
            </m:e>
            <m:sup>
              <m:r>
                <w:rPr>
                  <w:rFonts w:ascii="Cambria Math" w:eastAsiaTheme="minorEastAsia" w:hAnsi="Cambria Math"/>
                </w:rPr>
                <m:t>-1</m:t>
              </m:r>
            </m:sup>
          </m:sSup>
          <m:r>
            <m:rPr>
              <m:sty m:val="p"/>
            </m:rPr>
            <w:rPr>
              <w:rFonts w:ascii="Cambria Math" w:eastAsiaTheme="minorEastAsia" w:hAnsi="Cambria Math"/>
            </w:rPr>
            <w:br/>
          </m:r>
        </m:oMath>
        <m:oMath>
          <m:r>
            <w:rPr>
              <w:rFonts w:ascii="Cambria Math" w:hAnsi="Cambria Math"/>
            </w:rPr>
            <m:t>θ</m:t>
          </m:r>
          <m:r>
            <w:rPr>
              <w:rFonts w:ascii="Cambria Math" w:eastAsiaTheme="minorEastAsia" w:hAnsi="Cambria Math"/>
            </w:rPr>
            <m:t>=Y</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T</m:t>
              </m:r>
            </m:sup>
          </m:sSup>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X</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T</m:t>
                      </m:r>
                    </m:sup>
                  </m:sSup>
                </m:e>
              </m:d>
            </m:e>
            <m:sup>
              <m:r>
                <w:rPr>
                  <w:rFonts w:ascii="Cambria Math" w:eastAsiaTheme="minorEastAsia" w:hAnsi="Cambria Math"/>
                </w:rPr>
                <m:t>-1</m:t>
              </m:r>
            </m:sup>
          </m:sSup>
        </m:oMath>
      </m:oMathPara>
    </w:p>
    <w:p w14:paraId="77377044" w14:textId="12EB26CC" w:rsidR="002A05D2" w:rsidRDefault="00867FB6" w:rsidP="002A05D2">
      <w:pPr>
        <w:jc w:val="left"/>
        <w:rPr>
          <w:rFonts w:eastAsiaTheme="minorEastAsia"/>
          <w:i/>
          <w:rtl/>
        </w:rPr>
      </w:pPr>
      <w:r>
        <w:rPr>
          <w:rFonts w:eastAsiaTheme="minorEastAsia" w:hint="cs"/>
          <w:i/>
          <w:rtl/>
        </w:rPr>
        <w:t xml:space="preserve">تفاوت روش </w:t>
      </w:r>
      <w:proofErr w:type="spellStart"/>
      <w:r>
        <w:rPr>
          <w:rFonts w:eastAsiaTheme="minorEastAsia" w:hint="cs"/>
          <w:i/>
          <w:rtl/>
        </w:rPr>
        <w:t>گرادیان</w:t>
      </w:r>
      <w:proofErr w:type="spellEnd"/>
      <w:r>
        <w:rPr>
          <w:rFonts w:eastAsiaTheme="minorEastAsia" w:hint="cs"/>
          <w:i/>
          <w:rtl/>
        </w:rPr>
        <w:t xml:space="preserve"> کاهشی با </w:t>
      </w:r>
      <w:proofErr w:type="spellStart"/>
      <w:r>
        <w:rPr>
          <w:rFonts w:eastAsiaTheme="minorEastAsia" w:hint="cs"/>
          <w:i/>
          <w:rtl/>
        </w:rPr>
        <w:t>معادله‌ی</w:t>
      </w:r>
      <w:proofErr w:type="spellEnd"/>
      <w:r>
        <w:rPr>
          <w:rFonts w:eastAsiaTheme="minorEastAsia" w:hint="cs"/>
          <w:i/>
          <w:rtl/>
        </w:rPr>
        <w:t xml:space="preserve"> نرمال در این است که در </w:t>
      </w:r>
      <w:proofErr w:type="spellStart"/>
      <w:r>
        <w:rPr>
          <w:rFonts w:eastAsiaTheme="minorEastAsia" w:hint="cs"/>
          <w:i/>
          <w:rtl/>
        </w:rPr>
        <w:t>گرادیان</w:t>
      </w:r>
      <w:proofErr w:type="spellEnd"/>
      <w:r>
        <w:rPr>
          <w:rFonts w:eastAsiaTheme="minorEastAsia" w:hint="cs"/>
          <w:i/>
          <w:rtl/>
        </w:rPr>
        <w:t xml:space="preserve"> کاهشی پس از چندین تکرار به پاسخی با دقت بالا </w:t>
      </w:r>
      <w:proofErr w:type="spellStart"/>
      <w:r>
        <w:rPr>
          <w:rFonts w:eastAsiaTheme="minorEastAsia" w:hint="cs"/>
          <w:i/>
          <w:rtl/>
        </w:rPr>
        <w:t>می‌رسد</w:t>
      </w:r>
      <w:proofErr w:type="spellEnd"/>
      <w:r>
        <w:rPr>
          <w:rFonts w:eastAsiaTheme="minorEastAsia" w:hint="cs"/>
          <w:i/>
          <w:rtl/>
        </w:rPr>
        <w:t xml:space="preserve"> اما در </w:t>
      </w:r>
      <w:proofErr w:type="spellStart"/>
      <w:r>
        <w:rPr>
          <w:rFonts w:eastAsiaTheme="minorEastAsia" w:hint="cs"/>
          <w:i/>
          <w:rtl/>
        </w:rPr>
        <w:t>معادله‌ی</w:t>
      </w:r>
      <w:proofErr w:type="spellEnd"/>
      <w:r>
        <w:rPr>
          <w:rFonts w:eastAsiaTheme="minorEastAsia" w:hint="cs"/>
          <w:i/>
          <w:rtl/>
        </w:rPr>
        <w:t xml:space="preserve"> نرمال </w:t>
      </w:r>
      <w:r w:rsidR="00E81EF5">
        <w:rPr>
          <w:rFonts w:eastAsiaTheme="minorEastAsia" w:hint="cs"/>
          <w:i/>
          <w:rtl/>
        </w:rPr>
        <w:t xml:space="preserve">پاسخ نهایی و دقیق یک باره به دست </w:t>
      </w:r>
      <w:proofErr w:type="spellStart"/>
      <w:r w:rsidR="00E81EF5">
        <w:rPr>
          <w:rFonts w:eastAsiaTheme="minorEastAsia" w:hint="cs"/>
          <w:i/>
          <w:rtl/>
        </w:rPr>
        <w:t>می‌آید</w:t>
      </w:r>
      <w:proofErr w:type="spellEnd"/>
      <w:r w:rsidR="00E81EF5">
        <w:rPr>
          <w:rFonts w:eastAsiaTheme="minorEastAsia" w:hint="cs"/>
          <w:i/>
          <w:rtl/>
        </w:rPr>
        <w:t xml:space="preserve"> اما در طرف مقابل </w:t>
      </w:r>
      <w:proofErr w:type="spellStart"/>
      <w:r w:rsidR="00E81EF5">
        <w:rPr>
          <w:rFonts w:eastAsiaTheme="minorEastAsia" w:hint="cs"/>
          <w:i/>
          <w:rtl/>
        </w:rPr>
        <w:t>محاسبه‌ی</w:t>
      </w:r>
      <w:proofErr w:type="spellEnd"/>
      <w:r w:rsidR="00E81EF5">
        <w:rPr>
          <w:rFonts w:eastAsiaTheme="minorEastAsia" w:hint="cs"/>
          <w:i/>
          <w:rtl/>
        </w:rPr>
        <w:t xml:space="preserve"> معکوس یک </w:t>
      </w:r>
      <w:proofErr w:type="spellStart"/>
      <w:r w:rsidR="00E81EF5">
        <w:rPr>
          <w:rFonts w:eastAsiaTheme="minorEastAsia" w:hint="cs"/>
          <w:i/>
          <w:rtl/>
        </w:rPr>
        <w:t>ماتریس</w:t>
      </w:r>
      <w:proofErr w:type="spellEnd"/>
      <w:r w:rsidR="00E81EF5">
        <w:rPr>
          <w:rFonts w:eastAsiaTheme="minorEastAsia" w:hint="cs"/>
          <w:i/>
          <w:rtl/>
        </w:rPr>
        <w:t xml:space="preserve"> بزرگ بسیار زمان بر و پیچیده است و سرعت کار در </w:t>
      </w:r>
      <w:proofErr w:type="spellStart"/>
      <w:r w:rsidR="00E81EF5">
        <w:rPr>
          <w:rFonts w:eastAsiaTheme="minorEastAsia" w:hint="cs"/>
          <w:i/>
          <w:rtl/>
        </w:rPr>
        <w:t>گرادیان</w:t>
      </w:r>
      <w:proofErr w:type="spellEnd"/>
      <w:r w:rsidR="00E81EF5">
        <w:rPr>
          <w:rFonts w:eastAsiaTheme="minorEastAsia" w:hint="cs"/>
          <w:i/>
          <w:rtl/>
        </w:rPr>
        <w:t xml:space="preserve"> کاهشی</w:t>
      </w:r>
      <w:r w:rsidR="00F373DA">
        <w:rPr>
          <w:rFonts w:eastAsiaTheme="minorEastAsia" w:hint="cs"/>
          <w:i/>
          <w:rtl/>
        </w:rPr>
        <w:t xml:space="preserve"> بسیار کمتر خواهد بود. همچنین اگر </w:t>
      </w:r>
      <w:proofErr w:type="spellStart"/>
      <w:r w:rsidR="00F373DA">
        <w:rPr>
          <w:rFonts w:eastAsiaTheme="minorEastAsia" w:hint="cs"/>
          <w:i/>
          <w:rtl/>
        </w:rPr>
        <w:t>ستون‌های</w:t>
      </w:r>
      <w:proofErr w:type="spellEnd"/>
      <w:r w:rsidR="00F373DA">
        <w:rPr>
          <w:rFonts w:eastAsiaTheme="minorEastAsia" w:hint="cs"/>
          <w:i/>
          <w:rtl/>
        </w:rPr>
        <w:t xml:space="preserve"> </w:t>
      </w:r>
      <w:proofErr w:type="spellStart"/>
      <w:r w:rsidR="00F373DA">
        <w:rPr>
          <w:rFonts w:eastAsiaTheme="minorEastAsia" w:hint="cs"/>
          <w:i/>
          <w:rtl/>
        </w:rPr>
        <w:t>ماتریس</w:t>
      </w:r>
      <w:proofErr w:type="spellEnd"/>
      <w:r w:rsidR="00F373DA">
        <w:rPr>
          <w:rFonts w:eastAsiaTheme="minorEastAsia" w:hint="cs"/>
          <w:i/>
          <w:rtl/>
        </w:rPr>
        <w:t xml:space="preserve"> </w:t>
      </w:r>
      <w:proofErr w:type="spellStart"/>
      <w:r w:rsidR="00F373DA">
        <w:rPr>
          <w:rFonts w:eastAsiaTheme="minorEastAsia" w:hint="cs"/>
          <w:i/>
          <w:rtl/>
        </w:rPr>
        <w:t>وابسته‌ی</w:t>
      </w:r>
      <w:proofErr w:type="spellEnd"/>
      <w:r w:rsidR="00F373DA">
        <w:rPr>
          <w:rFonts w:eastAsiaTheme="minorEastAsia" w:hint="cs"/>
          <w:i/>
          <w:rtl/>
        </w:rPr>
        <w:t xml:space="preserve"> خطی باشند، در روش </w:t>
      </w:r>
      <w:proofErr w:type="spellStart"/>
      <w:r w:rsidR="00F373DA">
        <w:rPr>
          <w:rFonts w:eastAsiaTheme="minorEastAsia" w:hint="cs"/>
          <w:i/>
          <w:rtl/>
        </w:rPr>
        <w:t>گرادیان</w:t>
      </w:r>
      <w:proofErr w:type="spellEnd"/>
      <w:r w:rsidR="00F373DA">
        <w:rPr>
          <w:rFonts w:eastAsiaTheme="minorEastAsia" w:hint="cs"/>
          <w:i/>
          <w:rtl/>
        </w:rPr>
        <w:t xml:space="preserve"> کاهشی رسیدن به پاسخ </w:t>
      </w:r>
      <w:proofErr w:type="spellStart"/>
      <w:r w:rsidR="00F373DA">
        <w:rPr>
          <w:rFonts w:eastAsiaTheme="minorEastAsia" w:hint="cs"/>
          <w:i/>
          <w:rtl/>
        </w:rPr>
        <w:t>سخت‌تر</w:t>
      </w:r>
      <w:proofErr w:type="spellEnd"/>
      <w:r w:rsidR="00F373DA">
        <w:rPr>
          <w:rFonts w:eastAsiaTheme="minorEastAsia" w:hint="cs"/>
          <w:i/>
          <w:rtl/>
        </w:rPr>
        <w:t xml:space="preserve"> </w:t>
      </w:r>
      <w:proofErr w:type="spellStart"/>
      <w:r w:rsidR="00F373DA">
        <w:rPr>
          <w:rFonts w:eastAsiaTheme="minorEastAsia" w:hint="cs"/>
          <w:i/>
          <w:rtl/>
        </w:rPr>
        <w:t>می‌شود</w:t>
      </w:r>
      <w:proofErr w:type="spellEnd"/>
      <w:r w:rsidR="00F373DA">
        <w:rPr>
          <w:rFonts w:eastAsiaTheme="minorEastAsia" w:hint="cs"/>
          <w:i/>
          <w:rtl/>
        </w:rPr>
        <w:t xml:space="preserve"> اما در روش </w:t>
      </w:r>
      <w:proofErr w:type="spellStart"/>
      <w:r w:rsidR="00F373DA">
        <w:rPr>
          <w:rFonts w:eastAsiaTheme="minorEastAsia" w:hint="cs"/>
          <w:i/>
          <w:rtl/>
        </w:rPr>
        <w:t>معادله‌ی</w:t>
      </w:r>
      <w:proofErr w:type="spellEnd"/>
      <w:r w:rsidR="00F373DA">
        <w:rPr>
          <w:rFonts w:eastAsiaTheme="minorEastAsia" w:hint="cs"/>
          <w:i/>
          <w:rtl/>
        </w:rPr>
        <w:t xml:space="preserve"> نرمال، </w:t>
      </w:r>
      <w:proofErr w:type="spellStart"/>
      <w:r w:rsidR="00F373DA">
        <w:rPr>
          <w:rFonts w:eastAsiaTheme="minorEastAsia" w:hint="cs"/>
          <w:i/>
          <w:rtl/>
        </w:rPr>
        <w:t>محاسبه‌ی</w:t>
      </w:r>
      <w:proofErr w:type="spellEnd"/>
      <w:r w:rsidR="00F373DA">
        <w:rPr>
          <w:rFonts w:eastAsiaTheme="minorEastAsia" w:hint="cs"/>
          <w:i/>
          <w:rtl/>
        </w:rPr>
        <w:t xml:space="preserve"> معکوس </w:t>
      </w:r>
      <w:proofErr w:type="spellStart"/>
      <w:r w:rsidR="00F373DA">
        <w:rPr>
          <w:rFonts w:eastAsiaTheme="minorEastAsia" w:hint="cs"/>
          <w:i/>
          <w:rtl/>
        </w:rPr>
        <w:t>ماتریس</w:t>
      </w:r>
      <w:proofErr w:type="spellEnd"/>
      <w:r w:rsidR="00F373DA">
        <w:rPr>
          <w:rFonts w:eastAsiaTheme="minorEastAsia" w:hint="cs"/>
          <w:i/>
          <w:rtl/>
        </w:rPr>
        <w:t xml:space="preserve"> چون وابسته به </w:t>
      </w:r>
      <w:proofErr w:type="spellStart"/>
      <w:r w:rsidR="00F373DA">
        <w:rPr>
          <w:rFonts w:eastAsiaTheme="minorEastAsia" w:hint="cs"/>
          <w:i/>
          <w:rtl/>
        </w:rPr>
        <w:t>محاسبه‌ی</w:t>
      </w:r>
      <w:proofErr w:type="spellEnd"/>
      <w:r w:rsidR="00F373DA">
        <w:rPr>
          <w:rFonts w:eastAsiaTheme="minorEastAsia" w:hint="cs"/>
          <w:i/>
          <w:rtl/>
        </w:rPr>
        <w:t xml:space="preserve"> </w:t>
      </w:r>
      <w:proofErr w:type="spellStart"/>
      <w:r w:rsidR="00F373DA">
        <w:rPr>
          <w:rFonts w:eastAsiaTheme="minorEastAsia" w:hint="cs"/>
          <w:i/>
          <w:rtl/>
        </w:rPr>
        <w:t>دترمینان</w:t>
      </w:r>
      <w:proofErr w:type="spellEnd"/>
      <w:r w:rsidR="00F373DA">
        <w:rPr>
          <w:rFonts w:eastAsiaTheme="minorEastAsia" w:hint="cs"/>
          <w:i/>
          <w:rtl/>
        </w:rPr>
        <w:t xml:space="preserve"> است که تعریف نشده خواهد بود، امکان پذیر </w:t>
      </w:r>
      <w:proofErr w:type="spellStart"/>
      <w:r w:rsidR="00F373DA">
        <w:rPr>
          <w:rFonts w:eastAsiaTheme="minorEastAsia" w:hint="cs"/>
          <w:i/>
          <w:rtl/>
        </w:rPr>
        <w:t>نمی‌باشد</w:t>
      </w:r>
      <w:proofErr w:type="spellEnd"/>
      <w:r w:rsidR="00F373DA">
        <w:rPr>
          <w:rFonts w:eastAsiaTheme="minorEastAsia" w:hint="cs"/>
          <w:i/>
          <w:rtl/>
        </w:rPr>
        <w:t>.</w:t>
      </w:r>
    </w:p>
    <w:p w14:paraId="623C0C2A" w14:textId="74F57B36" w:rsidR="00373E45" w:rsidRDefault="000B3C57" w:rsidP="002A05D2">
      <w:pPr>
        <w:jc w:val="left"/>
        <w:rPr>
          <w:rFonts w:eastAsiaTheme="minorEastAsia"/>
          <w:i/>
          <w:rtl/>
        </w:rPr>
      </w:pPr>
      <w:r>
        <w:rPr>
          <w:rFonts w:eastAsiaTheme="minorEastAsia" w:hint="cs"/>
          <w:i/>
          <w:rtl/>
        </w:rPr>
        <w:t xml:space="preserve">در این بخش برای توضیح روش </w:t>
      </w:r>
      <w:proofErr w:type="spellStart"/>
      <w:r>
        <w:rPr>
          <w:rFonts w:eastAsiaTheme="minorEastAsia" w:hint="cs"/>
          <w:i/>
          <w:rtl/>
        </w:rPr>
        <w:t>گرادیان</w:t>
      </w:r>
      <w:proofErr w:type="spellEnd"/>
      <w:r>
        <w:rPr>
          <w:rFonts w:eastAsiaTheme="minorEastAsia" w:hint="cs"/>
          <w:i/>
          <w:rtl/>
        </w:rPr>
        <w:t xml:space="preserve"> کاهشی، محاسبات مربوط به روش رگرسیون تک و چند </w:t>
      </w:r>
      <w:proofErr w:type="spellStart"/>
      <w:r>
        <w:rPr>
          <w:rFonts w:eastAsiaTheme="minorEastAsia" w:hint="cs"/>
          <w:i/>
          <w:rtl/>
        </w:rPr>
        <w:t>متغیره</w:t>
      </w:r>
      <w:proofErr w:type="spellEnd"/>
      <w:r>
        <w:rPr>
          <w:rFonts w:eastAsiaTheme="minorEastAsia" w:hint="cs"/>
          <w:i/>
          <w:rtl/>
        </w:rPr>
        <w:t xml:space="preserve"> مرور شد. </w:t>
      </w:r>
      <w:r w:rsidR="00386B53">
        <w:rPr>
          <w:rFonts w:eastAsiaTheme="minorEastAsia" w:hint="cs"/>
          <w:i/>
          <w:rtl/>
        </w:rPr>
        <w:t xml:space="preserve">هدف از این پروژه بررسی ریاضیات </w:t>
      </w:r>
      <w:proofErr w:type="spellStart"/>
      <w:r w:rsidR="00386B53">
        <w:rPr>
          <w:rFonts w:eastAsiaTheme="minorEastAsia" w:hint="cs"/>
          <w:i/>
          <w:rtl/>
        </w:rPr>
        <w:t>روش‌های</w:t>
      </w:r>
      <w:proofErr w:type="spellEnd"/>
      <w:r w:rsidR="00386B53">
        <w:rPr>
          <w:rFonts w:eastAsiaTheme="minorEastAsia" w:hint="cs"/>
          <w:i/>
          <w:rtl/>
        </w:rPr>
        <w:t xml:space="preserve"> یادگیری ماشین نیست و به موارد بیشتری پرداخته نشده است.</w:t>
      </w:r>
    </w:p>
    <w:p w14:paraId="6EC05A70" w14:textId="77777777" w:rsidR="00C913F7" w:rsidRDefault="00C913F7">
      <w:pPr>
        <w:bidi w:val="0"/>
        <w:jc w:val="left"/>
        <w:rPr>
          <w:rFonts w:asciiTheme="majorHAnsi" w:eastAsiaTheme="majorEastAsia" w:hAnsiTheme="majorHAnsi" w:cs="Mitra"/>
          <w:color w:val="2F5496" w:themeColor="accent1" w:themeShade="BF"/>
          <w:sz w:val="28"/>
          <w:szCs w:val="28"/>
          <w:rtl/>
        </w:rPr>
      </w:pPr>
      <w:r>
        <w:rPr>
          <w:rtl/>
        </w:rPr>
        <w:br w:type="page"/>
      </w:r>
    </w:p>
    <w:p w14:paraId="3989EE28" w14:textId="2130F8AA" w:rsidR="008F373E" w:rsidRDefault="008F373E" w:rsidP="008F373E">
      <w:pPr>
        <w:pStyle w:val="Heading2"/>
        <w:rPr>
          <w:rtl/>
        </w:rPr>
      </w:pPr>
      <w:proofErr w:type="spellStart"/>
      <w:r>
        <w:rPr>
          <w:rFonts w:hint="cs"/>
          <w:rtl/>
        </w:rPr>
        <w:lastRenderedPageBreak/>
        <w:t>روش‌های</w:t>
      </w:r>
      <w:proofErr w:type="spellEnd"/>
      <w:r>
        <w:rPr>
          <w:rFonts w:hint="cs"/>
          <w:rtl/>
        </w:rPr>
        <w:t xml:space="preserve"> ترکیبی ی</w:t>
      </w:r>
      <w:ins w:id="1068" w:author="Sajjad Abed" w:date="2022-09-24T12:52:00Z">
        <w:r>
          <w:rPr>
            <w:rFonts w:hint="cs"/>
            <w:rtl/>
          </w:rPr>
          <w:t>ادگیری ماشین کلاسیک</w:t>
        </w:r>
      </w:ins>
    </w:p>
    <w:p w14:paraId="793028ED" w14:textId="7D2372F4" w:rsidR="000B4194" w:rsidRDefault="000B4194" w:rsidP="000B4194">
      <w:pPr>
        <w:rPr>
          <w:rtl/>
        </w:rPr>
      </w:pPr>
      <w:r>
        <w:rPr>
          <w:rFonts w:hint="cs"/>
          <w:rtl/>
        </w:rPr>
        <w:t>هر روش ممکن است در رسیدن به پاسخ پایانی</w:t>
      </w:r>
      <w:r w:rsidR="00560E27">
        <w:rPr>
          <w:rFonts w:hint="cs"/>
          <w:rtl/>
        </w:rPr>
        <w:t xml:space="preserve"> به دلیل وجود </w:t>
      </w:r>
      <w:proofErr w:type="spellStart"/>
      <w:r w:rsidR="00560E27">
        <w:rPr>
          <w:rFonts w:hint="cs"/>
          <w:rtl/>
        </w:rPr>
        <w:t>داده‌های</w:t>
      </w:r>
      <w:proofErr w:type="spellEnd"/>
      <w:r w:rsidR="00560E27">
        <w:rPr>
          <w:rFonts w:hint="cs"/>
          <w:rtl/>
        </w:rPr>
        <w:t xml:space="preserve"> پرت</w:t>
      </w:r>
      <w:r>
        <w:rPr>
          <w:rFonts w:hint="cs"/>
          <w:rtl/>
        </w:rPr>
        <w:t xml:space="preserve"> خطا داشته باشد و یا در </w:t>
      </w:r>
      <w:proofErr w:type="spellStart"/>
      <w:r>
        <w:rPr>
          <w:rFonts w:hint="cs"/>
          <w:rtl/>
        </w:rPr>
        <w:t>قسمت‌هایی</w:t>
      </w:r>
      <w:proofErr w:type="spellEnd"/>
      <w:r>
        <w:rPr>
          <w:rFonts w:hint="cs"/>
          <w:rtl/>
        </w:rPr>
        <w:t xml:space="preserve"> پیشبینی ضعیفی داشته باشد.</w:t>
      </w:r>
      <w:r w:rsidR="00560E27">
        <w:rPr>
          <w:rFonts w:hint="cs"/>
          <w:rtl/>
        </w:rPr>
        <w:t xml:space="preserve"> اما اگر از تعداد زیادی روش برای رسیدن به پاسخ و تصمیم نهایی استفاده کنیم، هر خطای هر روش به کمک </w:t>
      </w:r>
      <w:proofErr w:type="spellStart"/>
      <w:r w:rsidR="00560E27">
        <w:rPr>
          <w:rFonts w:hint="cs"/>
          <w:rtl/>
        </w:rPr>
        <w:t>روش‌های</w:t>
      </w:r>
      <w:proofErr w:type="spellEnd"/>
      <w:r w:rsidR="00560E27">
        <w:rPr>
          <w:rFonts w:hint="cs"/>
          <w:rtl/>
        </w:rPr>
        <w:t xml:space="preserve"> دیگر که در آن قسمت عملکرد خوبی دارند پوشیده </w:t>
      </w:r>
      <w:proofErr w:type="spellStart"/>
      <w:r w:rsidR="00560E27">
        <w:rPr>
          <w:rFonts w:hint="cs"/>
          <w:rtl/>
        </w:rPr>
        <w:t>می‌شود</w:t>
      </w:r>
      <w:proofErr w:type="spellEnd"/>
      <w:r w:rsidR="00560E27">
        <w:rPr>
          <w:rFonts w:hint="cs"/>
          <w:rtl/>
        </w:rPr>
        <w:t xml:space="preserve">. سه </w:t>
      </w:r>
      <w:r w:rsidR="00097E1A">
        <w:rPr>
          <w:rFonts w:hint="cs"/>
          <w:rtl/>
        </w:rPr>
        <w:t>راه برای ترکیب روش</w:t>
      </w:r>
      <w:r w:rsidR="00097E1A">
        <w:t>‎</w:t>
      </w:r>
      <w:r w:rsidR="00097E1A">
        <w:rPr>
          <w:rFonts w:hint="cs"/>
          <w:rtl/>
        </w:rPr>
        <w:t xml:space="preserve">های مختلف یادگیری ماشین وجود دارد که عبارت </w:t>
      </w:r>
      <w:proofErr w:type="spellStart"/>
      <w:r w:rsidR="00097E1A">
        <w:rPr>
          <w:rFonts w:hint="cs"/>
          <w:rtl/>
        </w:rPr>
        <w:t>اند</w:t>
      </w:r>
      <w:proofErr w:type="spellEnd"/>
      <w:r w:rsidR="00097E1A">
        <w:rPr>
          <w:rFonts w:hint="cs"/>
          <w:rtl/>
        </w:rPr>
        <w:t xml:space="preserve"> از:</w:t>
      </w:r>
    </w:p>
    <w:p w14:paraId="53FDF440" w14:textId="34D46246" w:rsidR="00097E1A" w:rsidRDefault="00097E1A" w:rsidP="00097E1A">
      <w:pPr>
        <w:pStyle w:val="ListParagraph"/>
        <w:numPr>
          <w:ilvl w:val="0"/>
          <w:numId w:val="29"/>
        </w:numPr>
        <w:rPr>
          <w:b/>
          <w:bCs/>
        </w:rPr>
      </w:pPr>
      <w:r w:rsidRPr="00097E1A">
        <w:rPr>
          <w:rFonts w:hint="cs"/>
          <w:b/>
          <w:bCs/>
          <w:rtl/>
        </w:rPr>
        <w:t>پشته سازی</w:t>
      </w:r>
      <w:r w:rsidRPr="00097E1A">
        <w:rPr>
          <w:rStyle w:val="FootnoteReference"/>
          <w:b/>
          <w:bCs/>
          <w:rtl/>
        </w:rPr>
        <w:footnoteReference w:id="28"/>
      </w:r>
    </w:p>
    <w:p w14:paraId="52CAF769" w14:textId="29ADADDF" w:rsidR="00097E1A" w:rsidRPr="00097E1A" w:rsidRDefault="0012672A" w:rsidP="00097E1A">
      <w:pPr>
        <w:pStyle w:val="ListParagraph"/>
      </w:pPr>
      <w:proofErr w:type="spellStart"/>
      <w:r>
        <w:rPr>
          <w:rFonts w:hint="cs"/>
          <w:rtl/>
        </w:rPr>
        <w:t>خروجی‌های</w:t>
      </w:r>
      <w:proofErr w:type="spellEnd"/>
      <w:r>
        <w:rPr>
          <w:rFonts w:hint="cs"/>
          <w:rtl/>
        </w:rPr>
        <w:t xml:space="preserve"> </w:t>
      </w:r>
      <w:proofErr w:type="spellStart"/>
      <w:r>
        <w:rPr>
          <w:rFonts w:hint="cs"/>
          <w:rtl/>
        </w:rPr>
        <w:t>روش‌های</w:t>
      </w:r>
      <w:proofErr w:type="spellEnd"/>
      <w:r>
        <w:rPr>
          <w:rFonts w:hint="cs"/>
          <w:rtl/>
        </w:rPr>
        <w:t xml:space="preserve"> مختلف در مرحله‌</w:t>
      </w:r>
      <w:r>
        <w:t>‎</w:t>
      </w:r>
      <w:r>
        <w:rPr>
          <w:rFonts w:hint="cs"/>
          <w:rtl/>
        </w:rPr>
        <w:t xml:space="preserve">ی بعدی به یک </w:t>
      </w:r>
      <w:proofErr w:type="spellStart"/>
      <w:r>
        <w:rPr>
          <w:rFonts w:hint="cs"/>
          <w:rtl/>
        </w:rPr>
        <w:t>الگوریتم</w:t>
      </w:r>
      <w:proofErr w:type="spellEnd"/>
      <w:r>
        <w:rPr>
          <w:rFonts w:hint="cs"/>
          <w:rtl/>
        </w:rPr>
        <w:t xml:space="preserve"> دیگر داده می</w:t>
      </w:r>
      <w:r>
        <w:t>‎</w:t>
      </w:r>
      <w:r>
        <w:rPr>
          <w:rFonts w:hint="cs"/>
          <w:rtl/>
        </w:rPr>
        <w:t xml:space="preserve">شوند تا آن </w:t>
      </w:r>
      <w:proofErr w:type="spellStart"/>
      <w:r>
        <w:rPr>
          <w:rFonts w:hint="cs"/>
          <w:rtl/>
        </w:rPr>
        <w:t>الگوریتم</w:t>
      </w:r>
      <w:proofErr w:type="spellEnd"/>
      <w:r>
        <w:rPr>
          <w:rFonts w:hint="cs"/>
          <w:rtl/>
        </w:rPr>
        <w:t xml:space="preserve"> با توجه به </w:t>
      </w:r>
      <w:proofErr w:type="spellStart"/>
      <w:r>
        <w:rPr>
          <w:rFonts w:hint="cs"/>
          <w:rtl/>
        </w:rPr>
        <w:t>آن‌ها</w:t>
      </w:r>
      <w:proofErr w:type="spellEnd"/>
      <w:r>
        <w:rPr>
          <w:rFonts w:hint="cs"/>
          <w:rtl/>
        </w:rPr>
        <w:t xml:space="preserve"> یک تصمیم نهایی را برای پیشبینی اعلام کند. توجه کنید که در این روش </w:t>
      </w:r>
      <w:proofErr w:type="spellStart"/>
      <w:r>
        <w:rPr>
          <w:rFonts w:hint="cs"/>
          <w:rtl/>
        </w:rPr>
        <w:t>روش‌های</w:t>
      </w:r>
      <w:proofErr w:type="spellEnd"/>
      <w:r>
        <w:rPr>
          <w:rFonts w:hint="cs"/>
          <w:rtl/>
        </w:rPr>
        <w:t xml:space="preserve"> مختلف، بر روی تمام </w:t>
      </w:r>
      <w:proofErr w:type="spellStart"/>
      <w:r>
        <w:rPr>
          <w:rFonts w:hint="cs"/>
          <w:rtl/>
        </w:rPr>
        <w:t>دیتاست</w:t>
      </w:r>
      <w:proofErr w:type="spellEnd"/>
      <w:r>
        <w:rPr>
          <w:rFonts w:hint="cs"/>
          <w:rtl/>
        </w:rPr>
        <w:t xml:space="preserve"> اجرا </w:t>
      </w:r>
      <w:proofErr w:type="spellStart"/>
      <w:r>
        <w:rPr>
          <w:rFonts w:hint="cs"/>
          <w:rtl/>
        </w:rPr>
        <w:t>می‌شوند</w:t>
      </w:r>
      <w:proofErr w:type="spellEnd"/>
      <w:r>
        <w:rPr>
          <w:rFonts w:hint="cs"/>
          <w:rtl/>
        </w:rPr>
        <w:t xml:space="preserve">. بنابراین استفاده از </w:t>
      </w:r>
      <w:proofErr w:type="spellStart"/>
      <w:r>
        <w:rPr>
          <w:rFonts w:hint="cs"/>
          <w:rtl/>
        </w:rPr>
        <w:t>روش‌های</w:t>
      </w:r>
      <w:proofErr w:type="spellEnd"/>
      <w:r>
        <w:rPr>
          <w:rFonts w:hint="cs"/>
          <w:rtl/>
        </w:rPr>
        <w:t xml:space="preserve"> یکسان (با توجه به یکسان بودن </w:t>
      </w:r>
      <w:proofErr w:type="spellStart"/>
      <w:r>
        <w:rPr>
          <w:rFonts w:hint="cs"/>
          <w:rtl/>
        </w:rPr>
        <w:t>دیتاست</w:t>
      </w:r>
      <w:proofErr w:type="spellEnd"/>
      <w:r>
        <w:rPr>
          <w:rFonts w:hint="cs"/>
          <w:rtl/>
        </w:rPr>
        <w:t>) منطقی نیست.</w:t>
      </w:r>
    </w:p>
    <w:p w14:paraId="194D1617" w14:textId="38E623A5" w:rsidR="00097E1A" w:rsidRDefault="0012672A" w:rsidP="00097E1A">
      <w:pPr>
        <w:pStyle w:val="ListParagraph"/>
        <w:numPr>
          <w:ilvl w:val="0"/>
          <w:numId w:val="29"/>
        </w:numPr>
        <w:rPr>
          <w:b/>
          <w:bCs/>
        </w:rPr>
      </w:pPr>
      <w:proofErr w:type="spellStart"/>
      <w:r>
        <w:rPr>
          <w:rFonts w:hint="cs"/>
          <w:b/>
          <w:bCs/>
          <w:rtl/>
        </w:rPr>
        <w:t>بگینگ</w:t>
      </w:r>
      <w:proofErr w:type="spellEnd"/>
      <w:r w:rsidR="00097E1A" w:rsidRPr="00097E1A">
        <w:rPr>
          <w:rStyle w:val="FootnoteReference"/>
          <w:b/>
          <w:bCs/>
          <w:rtl/>
        </w:rPr>
        <w:footnoteReference w:id="29"/>
      </w:r>
    </w:p>
    <w:p w14:paraId="59337F07" w14:textId="6ED02077" w:rsidR="0012672A" w:rsidRPr="0012672A" w:rsidRDefault="0012672A" w:rsidP="0012672A">
      <w:pPr>
        <w:pStyle w:val="ListParagraph"/>
        <w:rPr>
          <w:rtl/>
        </w:rPr>
      </w:pPr>
      <w:proofErr w:type="spellStart"/>
      <w:r>
        <w:rPr>
          <w:rFonts w:hint="cs"/>
          <w:rtl/>
        </w:rPr>
        <w:t>بگینگ</w:t>
      </w:r>
      <w:proofErr w:type="spellEnd"/>
      <w:r>
        <w:rPr>
          <w:rFonts w:hint="cs"/>
          <w:rtl/>
        </w:rPr>
        <w:t xml:space="preserve"> که از </w:t>
      </w:r>
      <w:r>
        <w:t xml:space="preserve">Bootstrap </w:t>
      </w:r>
      <w:proofErr w:type="spellStart"/>
      <w:r>
        <w:t>AGGregatING</w:t>
      </w:r>
      <w:proofErr w:type="spellEnd"/>
      <w:r>
        <w:rPr>
          <w:rFonts w:hint="cs"/>
          <w:rtl/>
        </w:rPr>
        <w:t xml:space="preserve"> برداشته شده است، شامل این است که زیر </w:t>
      </w:r>
      <w:proofErr w:type="spellStart"/>
      <w:r>
        <w:rPr>
          <w:rFonts w:hint="cs"/>
          <w:rtl/>
        </w:rPr>
        <w:t>مجموعه‌های</w:t>
      </w:r>
      <w:r w:rsidR="00553F57">
        <w:rPr>
          <w:rFonts w:hint="cs"/>
          <w:rtl/>
        </w:rPr>
        <w:t>ی</w:t>
      </w:r>
      <w:proofErr w:type="spellEnd"/>
      <w:r w:rsidR="00553F57">
        <w:rPr>
          <w:rFonts w:hint="cs"/>
          <w:rtl/>
        </w:rPr>
        <w:t xml:space="preserve"> از </w:t>
      </w:r>
      <w:proofErr w:type="spellStart"/>
      <w:r w:rsidR="00553F57">
        <w:rPr>
          <w:rFonts w:hint="cs"/>
          <w:rtl/>
        </w:rPr>
        <w:t>دیتاست</w:t>
      </w:r>
      <w:proofErr w:type="spellEnd"/>
      <w:r w:rsidR="00553F57">
        <w:rPr>
          <w:rFonts w:hint="cs"/>
          <w:rtl/>
        </w:rPr>
        <w:t xml:space="preserve"> ب</w:t>
      </w:r>
      <w:r w:rsidR="004605DE">
        <w:rPr>
          <w:rFonts w:hint="cs"/>
          <w:rtl/>
        </w:rPr>
        <w:t>ه روش</w:t>
      </w:r>
      <w:r w:rsidR="00553F57">
        <w:rPr>
          <w:rFonts w:hint="cs"/>
          <w:rtl/>
        </w:rPr>
        <w:t xml:space="preserve"> </w:t>
      </w:r>
      <w:proofErr w:type="spellStart"/>
      <w:r w:rsidR="00553F57">
        <w:rPr>
          <w:rFonts w:hint="cs"/>
          <w:rtl/>
        </w:rPr>
        <w:t>نمونه‌برداری</w:t>
      </w:r>
      <w:proofErr w:type="spellEnd"/>
      <w:r w:rsidR="00553F57">
        <w:rPr>
          <w:rFonts w:hint="cs"/>
          <w:rtl/>
        </w:rPr>
        <w:t xml:space="preserve"> تصادفی با جایگذاری</w:t>
      </w:r>
      <w:r>
        <w:rPr>
          <w:rFonts w:hint="cs"/>
          <w:rtl/>
        </w:rPr>
        <w:t xml:space="preserve"> از </w:t>
      </w:r>
      <w:proofErr w:type="spellStart"/>
      <w:r>
        <w:rPr>
          <w:rFonts w:hint="cs"/>
          <w:rtl/>
        </w:rPr>
        <w:t>دیتاست</w:t>
      </w:r>
      <w:proofErr w:type="spellEnd"/>
      <w:r>
        <w:rPr>
          <w:rFonts w:hint="cs"/>
          <w:rtl/>
        </w:rPr>
        <w:t xml:space="preserve"> را </w:t>
      </w:r>
      <w:r w:rsidR="004605DE">
        <w:rPr>
          <w:rFonts w:hint="cs"/>
          <w:rtl/>
        </w:rPr>
        <w:t xml:space="preserve">انتخاب کرده و </w:t>
      </w:r>
      <w:r>
        <w:rPr>
          <w:rFonts w:hint="cs"/>
          <w:rtl/>
        </w:rPr>
        <w:t xml:space="preserve">با یک </w:t>
      </w:r>
      <w:proofErr w:type="spellStart"/>
      <w:r>
        <w:rPr>
          <w:rFonts w:hint="cs"/>
          <w:rtl/>
        </w:rPr>
        <w:t>الگوریتم</w:t>
      </w:r>
      <w:proofErr w:type="spellEnd"/>
      <w:r>
        <w:rPr>
          <w:rFonts w:hint="cs"/>
          <w:rtl/>
        </w:rPr>
        <w:t xml:space="preserve"> </w:t>
      </w:r>
      <w:r w:rsidR="004605DE">
        <w:rPr>
          <w:rFonts w:hint="cs"/>
          <w:rtl/>
        </w:rPr>
        <w:t xml:space="preserve">ثابت </w:t>
      </w:r>
      <w:r>
        <w:rPr>
          <w:rFonts w:hint="cs"/>
          <w:rtl/>
        </w:rPr>
        <w:t xml:space="preserve">مورد آموزش قرار </w:t>
      </w:r>
      <w:proofErr w:type="spellStart"/>
      <w:r w:rsidR="004605DE">
        <w:rPr>
          <w:rFonts w:hint="cs"/>
          <w:rtl/>
        </w:rPr>
        <w:t>می‌</w:t>
      </w:r>
      <w:r>
        <w:rPr>
          <w:rFonts w:hint="cs"/>
          <w:rtl/>
        </w:rPr>
        <w:t>دهد</w:t>
      </w:r>
      <w:proofErr w:type="spellEnd"/>
      <w:r>
        <w:rPr>
          <w:rFonts w:hint="cs"/>
          <w:rtl/>
        </w:rPr>
        <w:t xml:space="preserve"> و سپس </w:t>
      </w:r>
      <w:r w:rsidR="00553F57">
        <w:rPr>
          <w:rFonts w:hint="cs"/>
          <w:rtl/>
        </w:rPr>
        <w:t>تصمیم</w:t>
      </w:r>
      <w:r>
        <w:rPr>
          <w:rFonts w:hint="cs"/>
          <w:rtl/>
        </w:rPr>
        <w:t xml:space="preserve"> نهایی به </w:t>
      </w:r>
      <w:proofErr w:type="spellStart"/>
      <w:r>
        <w:rPr>
          <w:rFonts w:hint="cs"/>
          <w:rtl/>
        </w:rPr>
        <w:t>وسیله‌ی</w:t>
      </w:r>
      <w:proofErr w:type="spellEnd"/>
      <w:r>
        <w:rPr>
          <w:rFonts w:hint="cs"/>
          <w:rtl/>
        </w:rPr>
        <w:t xml:space="preserve"> رای </w:t>
      </w:r>
      <w:r w:rsidR="00553F57">
        <w:rPr>
          <w:rFonts w:hint="cs"/>
          <w:rtl/>
        </w:rPr>
        <w:t>گیری ساده</w:t>
      </w:r>
      <w:r>
        <w:rPr>
          <w:rFonts w:hint="cs"/>
          <w:rtl/>
        </w:rPr>
        <w:t xml:space="preserve"> از </w:t>
      </w:r>
      <w:proofErr w:type="spellStart"/>
      <w:r w:rsidR="00553F57">
        <w:rPr>
          <w:rFonts w:hint="cs"/>
          <w:rtl/>
        </w:rPr>
        <w:t>الگوریتم‌های</w:t>
      </w:r>
      <w:proofErr w:type="spellEnd"/>
      <w:r w:rsidR="00553F57">
        <w:rPr>
          <w:rFonts w:hint="cs"/>
          <w:rtl/>
        </w:rPr>
        <w:t xml:space="preserve"> مختلف به دست </w:t>
      </w:r>
      <w:proofErr w:type="spellStart"/>
      <w:r w:rsidR="00553F57">
        <w:rPr>
          <w:rFonts w:hint="cs"/>
          <w:rtl/>
        </w:rPr>
        <w:t>می‌آید</w:t>
      </w:r>
      <w:proofErr w:type="spellEnd"/>
      <w:r w:rsidR="00553F57">
        <w:rPr>
          <w:rFonts w:hint="cs"/>
          <w:rtl/>
        </w:rPr>
        <w:t>. اگر از روش درخت تصمیم</w:t>
      </w:r>
      <w:r w:rsidR="00553F57">
        <w:rPr>
          <w:rStyle w:val="FootnoteReference"/>
          <w:rtl/>
        </w:rPr>
        <w:footnoteReference w:id="30"/>
      </w:r>
      <w:r w:rsidR="00553F57">
        <w:rPr>
          <w:rFonts w:hint="cs"/>
          <w:rtl/>
        </w:rPr>
        <w:t xml:space="preserve"> در این رویکرد استفاده شود به آن جنگل تصادفی</w:t>
      </w:r>
      <w:r w:rsidR="00553F57">
        <w:rPr>
          <w:rStyle w:val="FootnoteReference"/>
          <w:rtl/>
        </w:rPr>
        <w:footnoteReference w:id="31"/>
      </w:r>
      <w:r w:rsidR="00553F57">
        <w:rPr>
          <w:rFonts w:hint="cs"/>
          <w:rtl/>
        </w:rPr>
        <w:t xml:space="preserve"> گفته </w:t>
      </w:r>
      <w:proofErr w:type="spellStart"/>
      <w:r w:rsidR="00553F57">
        <w:rPr>
          <w:rFonts w:hint="cs"/>
          <w:rtl/>
        </w:rPr>
        <w:t>می‌شود</w:t>
      </w:r>
      <w:proofErr w:type="spellEnd"/>
      <w:r w:rsidR="00553F57">
        <w:rPr>
          <w:rFonts w:hint="cs"/>
          <w:rtl/>
        </w:rPr>
        <w:t>.</w:t>
      </w:r>
    </w:p>
    <w:p w14:paraId="78B6ACFC" w14:textId="417A6373" w:rsidR="00097E1A" w:rsidRDefault="00097E1A" w:rsidP="00097E1A">
      <w:pPr>
        <w:pStyle w:val="ListParagraph"/>
        <w:numPr>
          <w:ilvl w:val="0"/>
          <w:numId w:val="29"/>
        </w:numPr>
        <w:rPr>
          <w:b/>
          <w:bCs/>
        </w:rPr>
      </w:pPr>
      <w:r w:rsidRPr="00097E1A">
        <w:rPr>
          <w:rFonts w:hint="cs"/>
          <w:b/>
          <w:bCs/>
          <w:rtl/>
        </w:rPr>
        <w:t>تقویت</w:t>
      </w:r>
      <w:r w:rsidRPr="00097E1A">
        <w:rPr>
          <w:rStyle w:val="FootnoteReference"/>
          <w:b/>
          <w:bCs/>
          <w:rtl/>
        </w:rPr>
        <w:footnoteReference w:id="32"/>
      </w:r>
    </w:p>
    <w:p w14:paraId="0F46141D" w14:textId="27F5C59C" w:rsidR="004605DE" w:rsidRPr="004605DE" w:rsidRDefault="004605DE" w:rsidP="004605DE">
      <w:pPr>
        <w:pStyle w:val="ListParagraph"/>
        <w:rPr>
          <w:ins w:id="1069" w:author="Sajjad Abed" w:date="2022-09-24T12:07:00Z"/>
          <w:rtl/>
        </w:rPr>
      </w:pPr>
      <w:r>
        <w:rPr>
          <w:rFonts w:hint="cs"/>
          <w:rtl/>
        </w:rPr>
        <w:t xml:space="preserve">در این رویکرد ابتدا یک </w:t>
      </w:r>
      <w:proofErr w:type="spellStart"/>
      <w:r>
        <w:rPr>
          <w:rFonts w:hint="cs"/>
          <w:rtl/>
        </w:rPr>
        <w:t>الگوریتم</w:t>
      </w:r>
      <w:proofErr w:type="spellEnd"/>
      <w:r>
        <w:rPr>
          <w:rFonts w:hint="cs"/>
          <w:rtl/>
        </w:rPr>
        <w:t xml:space="preserve"> بر روی </w:t>
      </w:r>
      <w:proofErr w:type="spellStart"/>
      <w:r>
        <w:rPr>
          <w:rFonts w:hint="cs"/>
          <w:rtl/>
        </w:rPr>
        <w:t>دیتاست</w:t>
      </w:r>
      <w:proofErr w:type="spellEnd"/>
      <w:r>
        <w:rPr>
          <w:rFonts w:hint="cs"/>
          <w:rtl/>
        </w:rPr>
        <w:t xml:space="preserve"> آموزش </w:t>
      </w:r>
      <w:proofErr w:type="spellStart"/>
      <w:r>
        <w:rPr>
          <w:rFonts w:hint="cs"/>
          <w:rtl/>
        </w:rPr>
        <w:t>می‌بیند</w:t>
      </w:r>
      <w:proofErr w:type="spellEnd"/>
      <w:r w:rsidR="000F6EF9">
        <w:rPr>
          <w:rFonts w:hint="cs"/>
          <w:rtl/>
        </w:rPr>
        <w:t xml:space="preserve">. در تکرار اول وزن تمام </w:t>
      </w:r>
      <w:proofErr w:type="spellStart"/>
      <w:r w:rsidR="000F6EF9">
        <w:rPr>
          <w:rFonts w:hint="cs"/>
          <w:rtl/>
        </w:rPr>
        <w:t>دیتاها</w:t>
      </w:r>
      <w:proofErr w:type="spellEnd"/>
      <w:r w:rsidR="000F6EF9">
        <w:rPr>
          <w:rFonts w:hint="cs"/>
          <w:rtl/>
        </w:rPr>
        <w:t xml:space="preserve"> یکسان است</w:t>
      </w:r>
      <w:r>
        <w:rPr>
          <w:rFonts w:hint="cs"/>
          <w:rtl/>
        </w:rPr>
        <w:t xml:space="preserve">. در تکرار بعد، </w:t>
      </w:r>
      <w:proofErr w:type="spellStart"/>
      <w:r>
        <w:rPr>
          <w:rFonts w:hint="cs"/>
          <w:rtl/>
        </w:rPr>
        <w:t>دیتاهایی</w:t>
      </w:r>
      <w:proofErr w:type="spellEnd"/>
      <w:r>
        <w:rPr>
          <w:rFonts w:hint="cs"/>
          <w:rtl/>
        </w:rPr>
        <w:t xml:space="preserve"> که اشتباه پیشبینی </w:t>
      </w:r>
      <w:proofErr w:type="spellStart"/>
      <w:r>
        <w:rPr>
          <w:rFonts w:hint="cs"/>
          <w:rtl/>
        </w:rPr>
        <w:t>شده‌اند</w:t>
      </w:r>
      <w:proofErr w:type="spellEnd"/>
      <w:r>
        <w:rPr>
          <w:rFonts w:hint="cs"/>
          <w:rtl/>
        </w:rPr>
        <w:t xml:space="preserve">، </w:t>
      </w:r>
      <w:r w:rsidR="000F6EF9">
        <w:rPr>
          <w:rFonts w:hint="cs"/>
          <w:rtl/>
        </w:rPr>
        <w:t xml:space="preserve">وزن بیشتری </w:t>
      </w:r>
      <w:proofErr w:type="spellStart"/>
      <w:r w:rsidR="000F6EF9">
        <w:rPr>
          <w:rFonts w:hint="cs"/>
          <w:rtl/>
        </w:rPr>
        <w:t>می‌گیرند</w:t>
      </w:r>
      <w:proofErr w:type="spellEnd"/>
      <w:r w:rsidR="000F6EF9">
        <w:rPr>
          <w:rFonts w:hint="cs"/>
          <w:rtl/>
        </w:rPr>
        <w:t xml:space="preserve">. در واقع وزن قبلی </w:t>
      </w:r>
      <w:proofErr w:type="spellStart"/>
      <w:r w:rsidR="000F6EF9">
        <w:rPr>
          <w:rFonts w:hint="cs"/>
          <w:rtl/>
        </w:rPr>
        <w:t>دیتاها</w:t>
      </w:r>
      <w:proofErr w:type="spellEnd"/>
      <w:r w:rsidR="000F6EF9">
        <w:rPr>
          <w:rFonts w:hint="cs"/>
          <w:rtl/>
        </w:rPr>
        <w:t xml:space="preserve"> در یک وزن جدید ضرب </w:t>
      </w:r>
      <w:proofErr w:type="spellStart"/>
      <w:r w:rsidR="000F6EF9">
        <w:rPr>
          <w:rFonts w:hint="cs"/>
          <w:rtl/>
        </w:rPr>
        <w:t>می‌شوند</w:t>
      </w:r>
      <w:proofErr w:type="spellEnd"/>
      <w:r w:rsidR="000F6EF9">
        <w:rPr>
          <w:rFonts w:hint="cs"/>
          <w:rtl/>
        </w:rPr>
        <w:t xml:space="preserve"> که برای </w:t>
      </w:r>
      <w:proofErr w:type="spellStart"/>
      <w:r w:rsidR="000F6EF9">
        <w:rPr>
          <w:rFonts w:hint="cs"/>
          <w:rtl/>
        </w:rPr>
        <w:t>دیتاهایی</w:t>
      </w:r>
      <w:proofErr w:type="spellEnd"/>
      <w:r w:rsidR="000F6EF9">
        <w:rPr>
          <w:rFonts w:hint="cs"/>
          <w:rtl/>
        </w:rPr>
        <w:t xml:space="preserve"> که در </w:t>
      </w:r>
      <w:proofErr w:type="spellStart"/>
      <w:r w:rsidR="000F6EF9">
        <w:rPr>
          <w:rFonts w:hint="cs"/>
          <w:rtl/>
        </w:rPr>
        <w:t>الگوریتم</w:t>
      </w:r>
      <w:proofErr w:type="spellEnd"/>
      <w:r w:rsidR="000F6EF9">
        <w:rPr>
          <w:rFonts w:hint="cs"/>
          <w:rtl/>
        </w:rPr>
        <w:t xml:space="preserve"> آخر اشتباه پیشبینی </w:t>
      </w:r>
      <w:proofErr w:type="spellStart"/>
      <w:r w:rsidR="000F6EF9">
        <w:rPr>
          <w:rFonts w:hint="cs"/>
          <w:rtl/>
        </w:rPr>
        <w:t>شده‌اند</w:t>
      </w:r>
      <w:proofErr w:type="spellEnd"/>
      <w:r w:rsidR="000F6EF9">
        <w:rPr>
          <w:rFonts w:hint="cs"/>
          <w:rtl/>
        </w:rPr>
        <w:t xml:space="preserve">، این وزن ثابت جدید </w:t>
      </w:r>
      <w:proofErr w:type="spellStart"/>
      <w:r w:rsidR="000F6EF9">
        <w:rPr>
          <w:rFonts w:hint="cs"/>
          <w:rtl/>
        </w:rPr>
        <w:t>بزرگ‌تر</w:t>
      </w:r>
      <w:proofErr w:type="spellEnd"/>
      <w:r w:rsidR="000F6EF9">
        <w:rPr>
          <w:rFonts w:hint="cs"/>
          <w:rtl/>
        </w:rPr>
        <w:t xml:space="preserve"> از </w:t>
      </w:r>
      <w:proofErr w:type="spellStart"/>
      <w:r w:rsidR="000F6EF9">
        <w:rPr>
          <w:rFonts w:hint="cs"/>
          <w:rtl/>
        </w:rPr>
        <w:t>دیتاهایی</w:t>
      </w:r>
      <w:proofErr w:type="spellEnd"/>
      <w:r w:rsidR="000F6EF9">
        <w:rPr>
          <w:rFonts w:hint="cs"/>
          <w:rtl/>
        </w:rPr>
        <w:t xml:space="preserve"> است که به درستی پیشبینی </w:t>
      </w:r>
      <w:proofErr w:type="spellStart"/>
      <w:r w:rsidR="000F6EF9">
        <w:rPr>
          <w:rFonts w:hint="cs"/>
          <w:rtl/>
        </w:rPr>
        <w:t>شده‌اند</w:t>
      </w:r>
      <w:proofErr w:type="spellEnd"/>
      <w:r w:rsidR="000F6EF9">
        <w:rPr>
          <w:rFonts w:hint="cs"/>
          <w:rtl/>
        </w:rPr>
        <w:t xml:space="preserve">. به همین ترتیب در تکرار سوم </w:t>
      </w:r>
      <w:proofErr w:type="spellStart"/>
      <w:r w:rsidR="000F6EF9">
        <w:rPr>
          <w:rFonts w:hint="cs"/>
          <w:rtl/>
        </w:rPr>
        <w:t>دیتاهایی</w:t>
      </w:r>
      <w:proofErr w:type="spellEnd"/>
      <w:r w:rsidR="000F6EF9">
        <w:rPr>
          <w:rFonts w:hint="cs"/>
          <w:rtl/>
        </w:rPr>
        <w:t xml:space="preserve"> که در </w:t>
      </w:r>
      <w:proofErr w:type="spellStart"/>
      <w:r w:rsidR="000F6EF9">
        <w:rPr>
          <w:rFonts w:hint="cs"/>
          <w:rtl/>
        </w:rPr>
        <w:t>الگوریتم</w:t>
      </w:r>
      <w:proofErr w:type="spellEnd"/>
      <w:r w:rsidR="000F6EF9">
        <w:rPr>
          <w:rFonts w:hint="cs"/>
          <w:rtl/>
        </w:rPr>
        <w:t xml:space="preserve"> دوم اشتباه پیشبینی شده </w:t>
      </w:r>
      <w:proofErr w:type="spellStart"/>
      <w:r w:rsidR="000F6EF9">
        <w:rPr>
          <w:rFonts w:hint="cs"/>
          <w:rtl/>
        </w:rPr>
        <w:t>اند</w:t>
      </w:r>
      <w:proofErr w:type="spellEnd"/>
      <w:r w:rsidR="000F6EF9">
        <w:rPr>
          <w:rFonts w:hint="cs"/>
          <w:rtl/>
        </w:rPr>
        <w:t xml:space="preserve"> </w:t>
      </w:r>
      <w:proofErr w:type="spellStart"/>
      <w:r w:rsidR="000F6EF9">
        <w:rPr>
          <w:rFonts w:hint="cs"/>
          <w:rtl/>
        </w:rPr>
        <w:t>وزنشان</w:t>
      </w:r>
      <w:proofErr w:type="spellEnd"/>
      <w:r w:rsidR="000F6EF9">
        <w:rPr>
          <w:rFonts w:hint="cs"/>
          <w:rtl/>
        </w:rPr>
        <w:t xml:space="preserve"> در عدد بزرگتری نسبت به باقی </w:t>
      </w:r>
      <w:proofErr w:type="spellStart"/>
      <w:r w:rsidR="000F6EF9">
        <w:rPr>
          <w:rFonts w:hint="cs"/>
          <w:rtl/>
        </w:rPr>
        <w:t>دیتاها</w:t>
      </w:r>
      <w:proofErr w:type="spellEnd"/>
      <w:r w:rsidR="000F6EF9">
        <w:rPr>
          <w:rFonts w:hint="cs"/>
          <w:rtl/>
        </w:rPr>
        <w:t xml:space="preserve"> ضرب </w:t>
      </w:r>
      <w:proofErr w:type="spellStart"/>
      <w:r w:rsidR="000F6EF9">
        <w:rPr>
          <w:rFonts w:hint="cs"/>
          <w:rtl/>
        </w:rPr>
        <w:t>می‌شود</w:t>
      </w:r>
      <w:proofErr w:type="spellEnd"/>
      <w:r w:rsidR="000F6EF9">
        <w:rPr>
          <w:rFonts w:hint="cs"/>
          <w:rtl/>
        </w:rPr>
        <w:t xml:space="preserve">. این کار ادامه پیدا می‌کند تا زمانی که دقت </w:t>
      </w:r>
      <w:proofErr w:type="spellStart"/>
      <w:r w:rsidR="000F6EF9">
        <w:rPr>
          <w:rFonts w:hint="cs"/>
          <w:rtl/>
        </w:rPr>
        <w:t>الگوریتم</w:t>
      </w:r>
      <w:proofErr w:type="spellEnd"/>
      <w:r w:rsidR="000F6EF9">
        <w:rPr>
          <w:rFonts w:hint="cs"/>
          <w:rtl/>
        </w:rPr>
        <w:t xml:space="preserve"> دیگر افزایش </w:t>
      </w:r>
      <w:proofErr w:type="spellStart"/>
      <w:r w:rsidR="000F6EF9">
        <w:rPr>
          <w:rFonts w:hint="cs"/>
          <w:rtl/>
        </w:rPr>
        <w:t>چشم‌گیری</w:t>
      </w:r>
      <w:proofErr w:type="spellEnd"/>
      <w:r w:rsidR="000F6EF9">
        <w:rPr>
          <w:rFonts w:hint="cs"/>
          <w:rtl/>
        </w:rPr>
        <w:t xml:space="preserve"> نداشته باشد و یا به دقت مورد نظر رسیده باشد. هدف از نسبت دادن وزن بیشتر به </w:t>
      </w:r>
      <w:proofErr w:type="spellStart"/>
      <w:r w:rsidR="000F6EF9">
        <w:rPr>
          <w:rFonts w:hint="cs"/>
          <w:rtl/>
        </w:rPr>
        <w:t>داده‌های</w:t>
      </w:r>
      <w:proofErr w:type="spellEnd"/>
      <w:r w:rsidR="000F6EF9">
        <w:rPr>
          <w:rFonts w:hint="cs"/>
          <w:rtl/>
        </w:rPr>
        <w:t xml:space="preserve"> غلط این است که در تکرار جدید اشتباه پیشبینی کردن </w:t>
      </w:r>
      <w:proofErr w:type="spellStart"/>
      <w:r w:rsidR="000F6EF9">
        <w:rPr>
          <w:rFonts w:hint="cs"/>
          <w:rtl/>
        </w:rPr>
        <w:t>آن‌ها</w:t>
      </w:r>
      <w:proofErr w:type="spellEnd"/>
      <w:r w:rsidR="000F6EF9">
        <w:rPr>
          <w:rFonts w:hint="cs"/>
          <w:rtl/>
        </w:rPr>
        <w:t xml:space="preserve"> تابع هزینه‌ را بیشتر از حالت معمولی افزایش دهد، بنابراین </w:t>
      </w:r>
      <w:proofErr w:type="spellStart"/>
      <w:r w:rsidR="000F6EF9">
        <w:rPr>
          <w:rFonts w:hint="cs"/>
          <w:rtl/>
        </w:rPr>
        <w:t>الگوریتم</w:t>
      </w:r>
      <w:proofErr w:type="spellEnd"/>
      <w:r w:rsidR="000F6EF9">
        <w:rPr>
          <w:rFonts w:hint="cs"/>
          <w:rtl/>
        </w:rPr>
        <w:t xml:space="preserve"> سعی می‌کند تا جلوی اشتباه مجدد در پیشبینی این </w:t>
      </w:r>
      <w:proofErr w:type="spellStart"/>
      <w:r w:rsidR="000F6EF9">
        <w:rPr>
          <w:rFonts w:hint="cs"/>
          <w:rtl/>
        </w:rPr>
        <w:t>داده‌ها</w:t>
      </w:r>
      <w:proofErr w:type="spellEnd"/>
      <w:r w:rsidR="000F6EF9">
        <w:rPr>
          <w:rFonts w:hint="cs"/>
          <w:rtl/>
        </w:rPr>
        <w:t xml:space="preserve"> را بگیرد. با این کار نقاط ضعف </w:t>
      </w:r>
      <w:proofErr w:type="spellStart"/>
      <w:r w:rsidR="000F6EF9">
        <w:rPr>
          <w:rFonts w:hint="cs"/>
          <w:rtl/>
        </w:rPr>
        <w:t>الگوریتم</w:t>
      </w:r>
      <w:proofErr w:type="spellEnd"/>
      <w:r w:rsidR="000F6EF9">
        <w:rPr>
          <w:rFonts w:hint="cs"/>
          <w:rtl/>
        </w:rPr>
        <w:t xml:space="preserve"> </w:t>
      </w:r>
      <w:r w:rsidR="000F6EF9" w:rsidRPr="000F6EF9">
        <w:rPr>
          <w:rFonts w:hint="cs"/>
          <w:b/>
          <w:bCs/>
          <w:rtl/>
        </w:rPr>
        <w:t>تقویت</w:t>
      </w:r>
      <w:r w:rsidR="000F6EF9">
        <w:rPr>
          <w:rFonts w:hint="cs"/>
          <w:rtl/>
        </w:rPr>
        <w:t xml:space="preserve"> </w:t>
      </w:r>
      <w:proofErr w:type="spellStart"/>
      <w:r w:rsidR="000F6EF9">
        <w:rPr>
          <w:rFonts w:hint="cs"/>
          <w:rtl/>
        </w:rPr>
        <w:t>می‌شوند</w:t>
      </w:r>
      <w:proofErr w:type="spellEnd"/>
      <w:r w:rsidR="000F6EF9">
        <w:rPr>
          <w:rFonts w:hint="cs"/>
          <w:rtl/>
        </w:rPr>
        <w:t>.</w:t>
      </w:r>
      <w:r w:rsidR="00C913F7">
        <w:rPr>
          <w:rFonts w:hint="cs"/>
          <w:rtl/>
        </w:rPr>
        <w:t xml:space="preserve"> </w:t>
      </w:r>
      <w:proofErr w:type="spellStart"/>
      <w:r w:rsidR="00C913F7">
        <w:rPr>
          <w:rFonts w:hint="cs"/>
          <w:rtl/>
        </w:rPr>
        <w:t>روش‌های</w:t>
      </w:r>
      <w:proofErr w:type="spellEnd"/>
      <w:r w:rsidR="00C913F7">
        <w:rPr>
          <w:rFonts w:hint="cs"/>
          <w:rtl/>
        </w:rPr>
        <w:t xml:space="preserve"> </w:t>
      </w:r>
      <w:proofErr w:type="spellStart"/>
      <w:r w:rsidR="00C913F7">
        <w:t>ADABoost</w:t>
      </w:r>
      <w:proofErr w:type="spellEnd"/>
      <w:r w:rsidR="00C913F7">
        <w:rPr>
          <w:rFonts w:hint="cs"/>
          <w:rtl/>
        </w:rPr>
        <w:t xml:space="preserve"> و </w:t>
      </w:r>
      <w:r w:rsidR="00C913F7">
        <w:t>XGBoost</w:t>
      </w:r>
      <w:r w:rsidR="00C913F7">
        <w:rPr>
          <w:rFonts w:hint="cs"/>
          <w:rtl/>
        </w:rPr>
        <w:t xml:space="preserve"> از این رویکرد هستند.</w:t>
      </w:r>
    </w:p>
    <w:p w14:paraId="13A668C5" w14:textId="77777777" w:rsidR="000F6EF9" w:rsidRPr="002A05D2" w:rsidRDefault="000F6EF9" w:rsidP="002A05D2">
      <w:pPr>
        <w:jc w:val="left"/>
        <w:rPr>
          <w:rFonts w:eastAsiaTheme="minorEastAsia"/>
          <w:i/>
          <w:rtl/>
        </w:rPr>
      </w:pPr>
    </w:p>
    <w:p w14:paraId="06B5D9A5" w14:textId="2C92BCF6" w:rsidR="00EE3BEF" w:rsidRPr="002A05D2" w:rsidRDefault="00963731" w:rsidP="002A05D2">
      <w:pPr>
        <w:bidi w:val="0"/>
        <w:jc w:val="left"/>
        <w:rPr>
          <w:ins w:id="1070" w:author="Sajjad Abed" w:date="2022-09-24T12:07:00Z"/>
          <w:rFonts w:eastAsiaTheme="minorEastAsia"/>
          <w:b/>
          <w:bCs/>
          <w:color w:val="2F5496" w:themeColor="accent1" w:themeShade="BF"/>
          <w:sz w:val="32"/>
          <w:szCs w:val="32"/>
          <w:rtl/>
        </w:rPr>
      </w:pPr>
      <w:r>
        <w:rPr>
          <w:rtl/>
        </w:rPr>
        <w:t xml:space="preserve"> </w:t>
      </w:r>
      <w:ins w:id="1071" w:author="Sajjad Abed" w:date="2022-09-24T12:07:00Z">
        <w:r w:rsidR="00EE3BEF">
          <w:rPr>
            <w:rtl/>
          </w:rPr>
          <w:br w:type="page"/>
        </w:r>
      </w:ins>
    </w:p>
    <w:p w14:paraId="57E25D20" w14:textId="77777777" w:rsidR="00CC0A52" w:rsidRDefault="00CC0A52" w:rsidP="00C303D9">
      <w:pPr>
        <w:pStyle w:val="Heading1"/>
        <w:rPr>
          <w:rtl/>
        </w:rPr>
      </w:pPr>
      <w:bookmarkStart w:id="1072" w:name="_Toc112409002"/>
      <w:bookmarkStart w:id="1073" w:name="_Toc112409003"/>
      <w:bookmarkStart w:id="1074" w:name="_Toc112409021"/>
      <w:r>
        <w:rPr>
          <w:rFonts w:hint="cs"/>
          <w:rtl/>
        </w:rPr>
        <w:lastRenderedPageBreak/>
        <w:t xml:space="preserve">بررسی </w:t>
      </w:r>
      <w:r w:rsidRPr="00806061">
        <w:rPr>
          <w:rFonts w:hint="cs"/>
          <w:rtl/>
        </w:rPr>
        <w:t>پایگاه</w:t>
      </w:r>
      <w:r>
        <w:rPr>
          <w:rFonts w:hint="cs"/>
          <w:rtl/>
        </w:rPr>
        <w:t xml:space="preserve"> داده</w:t>
      </w:r>
      <w:bookmarkEnd w:id="1072"/>
    </w:p>
    <w:p w14:paraId="221B737D" w14:textId="092A80C9" w:rsidR="00CC0A52" w:rsidRDefault="00CC0A52" w:rsidP="00CC0A52">
      <w:pPr>
        <w:rPr>
          <w:rtl/>
        </w:rPr>
      </w:pPr>
      <w:proofErr w:type="spellStart"/>
      <w:r>
        <w:rPr>
          <w:rFonts w:hint="cs"/>
          <w:rtl/>
        </w:rPr>
        <w:t>دیتاستی</w:t>
      </w:r>
      <w:proofErr w:type="spellEnd"/>
      <w:r>
        <w:rPr>
          <w:rFonts w:hint="cs"/>
          <w:rtl/>
        </w:rPr>
        <w:t xml:space="preserve"> که در اختیار داریم از ۴ جدول کلاس، کتگوری، </w:t>
      </w:r>
      <w:proofErr w:type="spellStart"/>
      <w:r>
        <w:rPr>
          <w:rFonts w:hint="cs"/>
          <w:rtl/>
        </w:rPr>
        <w:t>آیتم</w:t>
      </w:r>
      <w:proofErr w:type="spellEnd"/>
      <w:r>
        <w:rPr>
          <w:rFonts w:hint="cs"/>
          <w:rtl/>
        </w:rPr>
        <w:t xml:space="preserve"> و سفارشات تشکیل شده است. جدول اصلی که با آن مدل یادگیری ماشین خود را پیش </w:t>
      </w:r>
      <w:proofErr w:type="spellStart"/>
      <w:r>
        <w:rPr>
          <w:rFonts w:hint="cs"/>
          <w:rtl/>
        </w:rPr>
        <w:t>می‌بریم</w:t>
      </w:r>
      <w:proofErr w:type="spellEnd"/>
      <w:r>
        <w:rPr>
          <w:rFonts w:hint="cs"/>
          <w:rtl/>
        </w:rPr>
        <w:t xml:space="preserve"> جدول سفارشات است. باقی جداول برای شناخت بیشتر و بهتر نسبت به </w:t>
      </w:r>
      <w:proofErr w:type="spellStart"/>
      <w:r>
        <w:rPr>
          <w:rFonts w:hint="cs"/>
          <w:rtl/>
        </w:rPr>
        <w:t>داده‌ها</w:t>
      </w:r>
      <w:proofErr w:type="spellEnd"/>
      <w:r>
        <w:rPr>
          <w:rFonts w:hint="cs"/>
          <w:rtl/>
        </w:rPr>
        <w:t xml:space="preserve"> در اختیار ما قرار داده شده </w:t>
      </w:r>
      <w:proofErr w:type="spellStart"/>
      <w:r>
        <w:rPr>
          <w:rFonts w:hint="cs"/>
          <w:rtl/>
        </w:rPr>
        <w:t>اند</w:t>
      </w:r>
      <w:proofErr w:type="spellEnd"/>
      <w:r>
        <w:rPr>
          <w:rFonts w:hint="cs"/>
          <w:rtl/>
        </w:rPr>
        <w:t xml:space="preserve">. ابتدا به بررسی جدول </w:t>
      </w:r>
      <w:proofErr w:type="spellStart"/>
      <w:r>
        <w:rPr>
          <w:rFonts w:hint="cs"/>
          <w:rtl/>
        </w:rPr>
        <w:t>آیتم‌ها</w:t>
      </w:r>
      <w:proofErr w:type="spellEnd"/>
      <w:r>
        <w:rPr>
          <w:rFonts w:hint="cs"/>
          <w:rtl/>
        </w:rPr>
        <w:t xml:space="preserve"> </w:t>
      </w:r>
      <w:proofErr w:type="spellStart"/>
      <w:r>
        <w:rPr>
          <w:rFonts w:hint="cs"/>
          <w:rtl/>
        </w:rPr>
        <w:t>می‌پردازیم</w:t>
      </w:r>
      <w:proofErr w:type="spellEnd"/>
      <w:r>
        <w:rPr>
          <w:rFonts w:hint="cs"/>
          <w:rtl/>
        </w:rPr>
        <w:t>.</w:t>
      </w:r>
    </w:p>
    <w:p w14:paraId="3E9B41DD" w14:textId="76F4F42E" w:rsidR="00AA3BFB" w:rsidRDefault="00AA3BFB" w:rsidP="00AA3BFB">
      <w:pPr>
        <w:pStyle w:val="Heading2"/>
        <w:rPr>
          <w:rtl/>
        </w:rPr>
      </w:pPr>
      <w:proofErr w:type="spellStart"/>
      <w:r>
        <w:rPr>
          <w:rFonts w:hint="cs"/>
          <w:rtl/>
        </w:rPr>
        <w:t>آیتم‌ها</w:t>
      </w:r>
      <w:proofErr w:type="spellEnd"/>
    </w:p>
    <w:p w14:paraId="122A343E" w14:textId="77777777" w:rsidR="00CC0A52" w:rsidRDefault="00CC0A52" w:rsidP="00CC0A52">
      <w:pPr>
        <w:rPr>
          <w:rtl/>
        </w:rPr>
      </w:pPr>
      <w:r>
        <w:rPr>
          <w:rFonts w:hint="cs"/>
          <w:rtl/>
        </w:rPr>
        <w:t xml:space="preserve">در جدول </w:t>
      </w:r>
      <w:proofErr w:type="spellStart"/>
      <w:r>
        <w:rPr>
          <w:rFonts w:hint="cs"/>
          <w:rtl/>
        </w:rPr>
        <w:t>آیتم‌ها</w:t>
      </w:r>
      <w:proofErr w:type="spellEnd"/>
      <w:r>
        <w:rPr>
          <w:rFonts w:hint="cs"/>
          <w:rtl/>
        </w:rPr>
        <w:t xml:space="preserve"> هر ردیف مختص یک محصول خاص است. این جدول از ۶ ستون و حدود ۵۳ هزار ردیف تشکیل شده است که به ترتیب این </w:t>
      </w:r>
      <w:proofErr w:type="spellStart"/>
      <w:r>
        <w:rPr>
          <w:rFonts w:hint="cs"/>
          <w:rtl/>
        </w:rPr>
        <w:t>ستون‌ها</w:t>
      </w:r>
      <w:proofErr w:type="spellEnd"/>
      <w:r>
        <w:rPr>
          <w:rFonts w:hint="cs"/>
          <w:rtl/>
        </w:rPr>
        <w:t xml:space="preserve"> عبارتند از:</w:t>
      </w:r>
    </w:p>
    <w:p w14:paraId="7822D9FB" w14:textId="77777777" w:rsidR="00CC0A52" w:rsidRDefault="00CC0A52" w:rsidP="00CC0A52">
      <w:pPr>
        <w:pStyle w:val="ListParagraph"/>
        <w:numPr>
          <w:ilvl w:val="0"/>
          <w:numId w:val="1"/>
        </w:numPr>
        <w:ind w:left="713" w:hanging="284"/>
      </w:pPr>
      <w:proofErr w:type="spellStart"/>
      <w:r>
        <w:t>iid</w:t>
      </w:r>
      <w:proofErr w:type="spellEnd"/>
      <w:r>
        <w:rPr>
          <w:rFonts w:hint="cs"/>
          <w:rtl/>
        </w:rPr>
        <w:t xml:space="preserve">: این ستون </w:t>
      </w:r>
      <w:proofErr w:type="spellStart"/>
      <w:r>
        <w:rPr>
          <w:rFonts w:hint="cs"/>
          <w:rtl/>
        </w:rPr>
        <w:t>شناسه‌ی</w:t>
      </w:r>
      <w:proofErr w:type="spellEnd"/>
      <w:r>
        <w:rPr>
          <w:rFonts w:hint="cs"/>
          <w:rtl/>
        </w:rPr>
        <w:t xml:space="preserve"> هر محصول (</w:t>
      </w:r>
      <w:r>
        <w:t>item ID</w:t>
      </w:r>
      <w:r>
        <w:rPr>
          <w:rFonts w:hint="cs"/>
          <w:rtl/>
        </w:rPr>
        <w:t xml:space="preserve">) را نشان </w:t>
      </w:r>
      <w:proofErr w:type="spellStart"/>
      <w:r>
        <w:rPr>
          <w:rFonts w:hint="cs"/>
          <w:rtl/>
        </w:rPr>
        <w:t>می‌دهد</w:t>
      </w:r>
      <w:proofErr w:type="spellEnd"/>
      <w:r>
        <w:rPr>
          <w:rFonts w:hint="cs"/>
          <w:rtl/>
        </w:rPr>
        <w:t xml:space="preserve"> که کلید اصلی این جدول است. </w:t>
      </w:r>
    </w:p>
    <w:p w14:paraId="6C115982" w14:textId="77777777" w:rsidR="00CC0A52" w:rsidRDefault="00CC0A52" w:rsidP="00CC0A52">
      <w:pPr>
        <w:pStyle w:val="ListParagraph"/>
        <w:numPr>
          <w:ilvl w:val="0"/>
          <w:numId w:val="1"/>
        </w:numPr>
        <w:ind w:left="713" w:hanging="284"/>
      </w:pPr>
      <w:proofErr w:type="spellStart"/>
      <w:r>
        <w:t>item_name</w:t>
      </w:r>
      <w:proofErr w:type="spellEnd"/>
      <w:r>
        <w:rPr>
          <w:rFonts w:hint="cs"/>
          <w:rtl/>
        </w:rPr>
        <w:t>: این ستون نام هر محصول را که به فارسی نوشته شده است بیان می‌کند.</w:t>
      </w:r>
    </w:p>
    <w:p w14:paraId="70A3BCA5" w14:textId="77777777" w:rsidR="00CC0A52" w:rsidRDefault="00CC0A52" w:rsidP="00CC0A52">
      <w:pPr>
        <w:pStyle w:val="ListParagraph"/>
        <w:numPr>
          <w:ilvl w:val="0"/>
          <w:numId w:val="1"/>
        </w:numPr>
        <w:ind w:left="713" w:hanging="284"/>
      </w:pPr>
      <w:proofErr w:type="spellStart"/>
      <w:r>
        <w:t>classid</w:t>
      </w:r>
      <w:proofErr w:type="spellEnd"/>
      <w:r>
        <w:rPr>
          <w:rFonts w:hint="cs"/>
          <w:rtl/>
        </w:rPr>
        <w:t xml:space="preserve">: این ستون که یک کلید خارجی برای جدول </w:t>
      </w:r>
      <w:proofErr w:type="spellStart"/>
      <w:r>
        <w:rPr>
          <w:rFonts w:hint="cs"/>
          <w:rtl/>
        </w:rPr>
        <w:t>کلاس‌هاست</w:t>
      </w:r>
      <w:proofErr w:type="spellEnd"/>
      <w:r>
        <w:rPr>
          <w:rFonts w:hint="cs"/>
          <w:rtl/>
        </w:rPr>
        <w:t xml:space="preserve">، نشان </w:t>
      </w:r>
      <w:proofErr w:type="spellStart"/>
      <w:r>
        <w:rPr>
          <w:rFonts w:hint="cs"/>
          <w:rtl/>
        </w:rPr>
        <w:t>می‌دهد</w:t>
      </w:r>
      <w:proofErr w:type="spellEnd"/>
      <w:r>
        <w:rPr>
          <w:rFonts w:hint="cs"/>
          <w:rtl/>
        </w:rPr>
        <w:t xml:space="preserve"> که این محصول به کدام کلاس اختصاص دارد.</w:t>
      </w:r>
    </w:p>
    <w:p w14:paraId="5488FFD9" w14:textId="77777777" w:rsidR="00CC0A52" w:rsidRDefault="00CC0A52" w:rsidP="00CC0A52">
      <w:pPr>
        <w:pStyle w:val="ListParagraph"/>
        <w:numPr>
          <w:ilvl w:val="0"/>
          <w:numId w:val="1"/>
        </w:numPr>
        <w:ind w:left="713" w:hanging="284"/>
      </w:pPr>
      <w:proofErr w:type="spellStart"/>
      <w:r>
        <w:t>catid</w:t>
      </w:r>
      <w:proofErr w:type="spellEnd"/>
      <w:r>
        <w:rPr>
          <w:rFonts w:hint="cs"/>
          <w:rtl/>
        </w:rPr>
        <w:t xml:space="preserve">: این ستون هم یک کلید خارجی برای جدول کتگوری است و </w:t>
      </w:r>
      <w:proofErr w:type="spellStart"/>
      <w:r>
        <w:rPr>
          <w:rFonts w:hint="cs"/>
          <w:rtl/>
        </w:rPr>
        <w:t>شناسه‌ی</w:t>
      </w:r>
      <w:proofErr w:type="spellEnd"/>
      <w:r>
        <w:rPr>
          <w:rFonts w:hint="cs"/>
          <w:rtl/>
        </w:rPr>
        <w:t xml:space="preserve"> </w:t>
      </w:r>
      <w:proofErr w:type="spellStart"/>
      <w:r>
        <w:rPr>
          <w:rFonts w:hint="cs"/>
          <w:rtl/>
        </w:rPr>
        <w:t>کتگوری‌ای</w:t>
      </w:r>
      <w:proofErr w:type="spellEnd"/>
      <w:r>
        <w:rPr>
          <w:rFonts w:hint="cs"/>
          <w:rtl/>
        </w:rPr>
        <w:t xml:space="preserve"> که محصول متعلق به آن است را نمایش </w:t>
      </w:r>
      <w:proofErr w:type="spellStart"/>
      <w:r>
        <w:rPr>
          <w:rFonts w:hint="cs"/>
          <w:rtl/>
        </w:rPr>
        <w:t>می‌دهد</w:t>
      </w:r>
      <w:proofErr w:type="spellEnd"/>
      <w:r>
        <w:rPr>
          <w:rFonts w:hint="cs"/>
          <w:rtl/>
        </w:rPr>
        <w:t>.</w:t>
      </w:r>
    </w:p>
    <w:p w14:paraId="26CC160E" w14:textId="77777777" w:rsidR="00CC0A52" w:rsidRDefault="00CC0A52" w:rsidP="00CC0A52">
      <w:pPr>
        <w:pStyle w:val="ListParagraph"/>
        <w:numPr>
          <w:ilvl w:val="0"/>
          <w:numId w:val="1"/>
        </w:numPr>
        <w:ind w:left="713" w:hanging="284"/>
      </w:pPr>
      <w:proofErr w:type="spellStart"/>
      <w:r>
        <w:t>brandid</w:t>
      </w:r>
      <w:proofErr w:type="spellEnd"/>
      <w:r>
        <w:rPr>
          <w:rFonts w:hint="cs"/>
          <w:rtl/>
        </w:rPr>
        <w:t xml:space="preserve">: </w:t>
      </w:r>
      <w:proofErr w:type="spellStart"/>
      <w:r>
        <w:rPr>
          <w:rFonts w:hint="cs"/>
          <w:rtl/>
        </w:rPr>
        <w:t>شناسه‌ی</w:t>
      </w:r>
      <w:proofErr w:type="spellEnd"/>
      <w:r>
        <w:rPr>
          <w:rFonts w:hint="cs"/>
          <w:rtl/>
        </w:rPr>
        <w:t xml:space="preserve"> برند محصول را نشان </w:t>
      </w:r>
      <w:proofErr w:type="spellStart"/>
      <w:r>
        <w:rPr>
          <w:rFonts w:hint="cs"/>
          <w:rtl/>
        </w:rPr>
        <w:t>می‌دهد</w:t>
      </w:r>
      <w:proofErr w:type="spellEnd"/>
      <w:r>
        <w:rPr>
          <w:rFonts w:hint="cs"/>
          <w:rtl/>
        </w:rPr>
        <w:t xml:space="preserve"> که کلید خارجی جدول </w:t>
      </w:r>
      <w:proofErr w:type="spellStart"/>
      <w:r>
        <w:rPr>
          <w:rFonts w:hint="cs"/>
          <w:rtl/>
        </w:rPr>
        <w:t>برندهاست</w:t>
      </w:r>
      <w:proofErr w:type="spellEnd"/>
      <w:r>
        <w:rPr>
          <w:rFonts w:hint="cs"/>
          <w:rtl/>
        </w:rPr>
        <w:t xml:space="preserve"> اما در این </w:t>
      </w:r>
      <w:proofErr w:type="spellStart"/>
      <w:r>
        <w:rPr>
          <w:rFonts w:hint="cs"/>
          <w:rtl/>
        </w:rPr>
        <w:t>دیتاست</w:t>
      </w:r>
      <w:proofErr w:type="spellEnd"/>
      <w:r>
        <w:rPr>
          <w:rFonts w:hint="cs"/>
          <w:rtl/>
        </w:rPr>
        <w:t xml:space="preserve"> آن جدول در اختیار قرار نگرفته است.</w:t>
      </w:r>
    </w:p>
    <w:p w14:paraId="7E76D1FA" w14:textId="77777777" w:rsidR="00CC0A52" w:rsidRDefault="00CC0A52" w:rsidP="00CC0A52">
      <w:pPr>
        <w:pStyle w:val="ListParagraph"/>
        <w:numPr>
          <w:ilvl w:val="0"/>
          <w:numId w:val="1"/>
        </w:numPr>
        <w:ind w:left="713" w:hanging="284"/>
      </w:pPr>
      <w:proofErr w:type="spellStart"/>
      <w:r>
        <w:t>brand_name</w:t>
      </w:r>
      <w:proofErr w:type="spellEnd"/>
      <w:r>
        <w:rPr>
          <w:rFonts w:hint="cs"/>
          <w:rtl/>
        </w:rPr>
        <w:t xml:space="preserve">: نام برند هر محصول را نشان </w:t>
      </w:r>
      <w:proofErr w:type="spellStart"/>
      <w:r>
        <w:rPr>
          <w:rFonts w:hint="cs"/>
          <w:rtl/>
        </w:rPr>
        <w:t>می‌دهد</w:t>
      </w:r>
      <w:proofErr w:type="spellEnd"/>
      <w:r>
        <w:rPr>
          <w:rFonts w:hint="cs"/>
          <w:rtl/>
        </w:rPr>
        <w:t>. (</w:t>
      </w:r>
      <w:proofErr w:type="spellStart"/>
      <w:r>
        <w:rPr>
          <w:rFonts w:hint="cs"/>
          <w:rtl/>
        </w:rPr>
        <w:t>محصولاتی</w:t>
      </w:r>
      <w:proofErr w:type="spellEnd"/>
      <w:r>
        <w:rPr>
          <w:rFonts w:hint="cs"/>
          <w:rtl/>
        </w:rPr>
        <w:t xml:space="preserve"> که برند ندارند نام برند </w:t>
      </w:r>
      <w:proofErr w:type="spellStart"/>
      <w:r>
        <w:rPr>
          <w:rFonts w:hint="cs"/>
          <w:rtl/>
        </w:rPr>
        <w:t>آن‌ها</w:t>
      </w:r>
      <w:proofErr w:type="spellEnd"/>
      <w:r>
        <w:rPr>
          <w:rFonts w:hint="cs"/>
          <w:rtl/>
        </w:rPr>
        <w:t xml:space="preserve"> </w:t>
      </w:r>
      <w:r>
        <w:rPr>
          <w:rFonts w:cs="Calibri" w:hint="cs"/>
          <w:rtl/>
        </w:rPr>
        <w:t>"</w:t>
      </w:r>
      <w:proofErr w:type="spellStart"/>
      <w:r>
        <w:rPr>
          <w:rFonts w:hint="cs"/>
          <w:rtl/>
        </w:rPr>
        <w:t>فله</w:t>
      </w:r>
      <w:proofErr w:type="spellEnd"/>
      <w:r>
        <w:rPr>
          <w:rFonts w:cs="Calibri" w:hint="cs"/>
          <w:rtl/>
        </w:rPr>
        <w:t>"</w:t>
      </w:r>
      <w:r>
        <w:rPr>
          <w:rFonts w:hint="cs"/>
          <w:rtl/>
        </w:rPr>
        <w:t xml:space="preserve"> ذکر شده است.)</w:t>
      </w:r>
    </w:p>
    <w:p w14:paraId="2F625B2F" w14:textId="77777777" w:rsidR="00CC0A52" w:rsidRDefault="00CC0A52" w:rsidP="00CC0A52">
      <w:pPr>
        <w:rPr>
          <w:rtl/>
        </w:rPr>
      </w:pPr>
      <w:r>
        <w:rPr>
          <w:rFonts w:hint="cs"/>
          <w:rtl/>
        </w:rPr>
        <w:t>توضیح مهم در مورد کلاس و کتگوری:</w:t>
      </w:r>
    </w:p>
    <w:p w14:paraId="6B50DB2F" w14:textId="77777777" w:rsidR="00CC0A52" w:rsidRDefault="00CC0A52" w:rsidP="00CC0A52">
      <w:pPr>
        <w:ind w:left="713"/>
        <w:rPr>
          <w:rtl/>
        </w:rPr>
      </w:pPr>
      <w:r>
        <w:rPr>
          <w:rtl/>
        </w:rPr>
        <w:tab/>
      </w:r>
      <w:proofErr w:type="spellStart"/>
      <w:r>
        <w:rPr>
          <w:rFonts w:hint="cs"/>
          <w:rtl/>
        </w:rPr>
        <w:t>آیتم</w:t>
      </w:r>
      <w:proofErr w:type="spellEnd"/>
      <w:r>
        <w:rPr>
          <w:rFonts w:hint="cs"/>
          <w:rtl/>
        </w:rPr>
        <w:t xml:space="preserve"> مشخصا به یک محصول خاص با </w:t>
      </w:r>
      <w:proofErr w:type="spellStart"/>
      <w:r>
        <w:rPr>
          <w:rFonts w:hint="cs"/>
          <w:rtl/>
        </w:rPr>
        <w:t>بارکد</w:t>
      </w:r>
      <w:proofErr w:type="spellEnd"/>
      <w:r>
        <w:rPr>
          <w:rFonts w:hint="cs"/>
          <w:rtl/>
        </w:rPr>
        <w:t xml:space="preserve"> خاص که تولید کننده، مزه و وزن مخصوص به خود را دارد در صورتی که کتگوری نوع آن محصول را مشخص می‌کند و این مورد را </w:t>
      </w:r>
      <w:proofErr w:type="spellStart"/>
      <w:r>
        <w:rPr>
          <w:rFonts w:hint="cs"/>
          <w:rtl/>
        </w:rPr>
        <w:t>می‌گوید</w:t>
      </w:r>
      <w:proofErr w:type="spellEnd"/>
      <w:r>
        <w:rPr>
          <w:rFonts w:hint="cs"/>
          <w:rtl/>
        </w:rPr>
        <w:t xml:space="preserve"> که محصول در کدام دسته  قرار میگیرد در حالی که کلاس یک دسته بندی کلی تر از یک محصول است و برای دسته بندی داخل سایت از آن استفاده </w:t>
      </w:r>
      <w:proofErr w:type="spellStart"/>
      <w:r>
        <w:rPr>
          <w:rFonts w:hint="cs"/>
          <w:rtl/>
        </w:rPr>
        <w:t>می‌شود</w:t>
      </w:r>
      <w:proofErr w:type="spellEnd"/>
      <w:r>
        <w:rPr>
          <w:rFonts w:hint="cs"/>
          <w:rtl/>
        </w:rPr>
        <w:t xml:space="preserve"> که به طور کلی ممکن است هر کلاس چندین کتگوری را در </w:t>
      </w:r>
      <w:proofErr w:type="spellStart"/>
      <w:r>
        <w:rPr>
          <w:rFonts w:hint="cs"/>
          <w:rtl/>
        </w:rPr>
        <w:t>بربگیرد</w:t>
      </w:r>
      <w:proofErr w:type="spellEnd"/>
      <w:r>
        <w:rPr>
          <w:rFonts w:hint="cs"/>
          <w:rtl/>
        </w:rPr>
        <w:t xml:space="preserve">. به عنوان مثال </w:t>
      </w:r>
      <w:r>
        <w:rPr>
          <w:rFonts w:cs="Calibri" w:hint="cs"/>
          <w:rtl/>
        </w:rPr>
        <w:t>"</w:t>
      </w:r>
      <w:r w:rsidRPr="008974D2">
        <w:rPr>
          <w:rtl/>
        </w:rPr>
        <w:t xml:space="preserve">ماست </w:t>
      </w:r>
      <w:proofErr w:type="spellStart"/>
      <w:r w:rsidRPr="008974D2">
        <w:rPr>
          <w:rtl/>
        </w:rPr>
        <w:t>م</w:t>
      </w:r>
      <w:r w:rsidRPr="008974D2">
        <w:rPr>
          <w:rFonts w:hint="cs"/>
          <w:rtl/>
        </w:rPr>
        <w:t>ی</w:t>
      </w:r>
      <w:r w:rsidRPr="008974D2">
        <w:rPr>
          <w:rFonts w:hint="eastAsia"/>
          <w:rtl/>
        </w:rPr>
        <w:t>وه‌ا</w:t>
      </w:r>
      <w:r w:rsidRPr="008974D2">
        <w:rPr>
          <w:rFonts w:hint="cs"/>
          <w:rtl/>
        </w:rPr>
        <w:t>ی</w:t>
      </w:r>
      <w:proofErr w:type="spellEnd"/>
      <w:r w:rsidRPr="008974D2">
        <w:rPr>
          <w:rtl/>
        </w:rPr>
        <w:t xml:space="preserve"> </w:t>
      </w:r>
      <w:proofErr w:type="spellStart"/>
      <w:r w:rsidRPr="008974D2">
        <w:rPr>
          <w:rtl/>
        </w:rPr>
        <w:t>آلوئه‌ورا</w:t>
      </w:r>
      <w:proofErr w:type="spellEnd"/>
      <w:r w:rsidRPr="008974D2">
        <w:rPr>
          <w:rtl/>
        </w:rPr>
        <w:t xml:space="preserve"> و </w:t>
      </w:r>
      <w:proofErr w:type="spellStart"/>
      <w:r w:rsidRPr="008974D2">
        <w:rPr>
          <w:rtl/>
        </w:rPr>
        <w:t>م</w:t>
      </w:r>
      <w:r w:rsidRPr="008974D2">
        <w:rPr>
          <w:rFonts w:hint="cs"/>
          <w:rtl/>
        </w:rPr>
        <w:t>ی</w:t>
      </w:r>
      <w:r w:rsidRPr="008974D2">
        <w:rPr>
          <w:rFonts w:hint="eastAsia"/>
          <w:rtl/>
        </w:rPr>
        <w:t>وه‌ها</w:t>
      </w:r>
      <w:r w:rsidRPr="008974D2">
        <w:rPr>
          <w:rFonts w:hint="cs"/>
          <w:rtl/>
        </w:rPr>
        <w:t>ی</w:t>
      </w:r>
      <w:proofErr w:type="spellEnd"/>
      <w:r w:rsidRPr="008974D2">
        <w:rPr>
          <w:rtl/>
        </w:rPr>
        <w:t xml:space="preserve"> جنگل</w:t>
      </w:r>
      <w:r w:rsidRPr="006B2426">
        <w:rPr>
          <w:rFonts w:hint="cs"/>
          <w:rtl/>
        </w:rPr>
        <w:t>ی</w:t>
      </w:r>
      <w:r w:rsidRPr="006B2426">
        <w:rPr>
          <w:rtl/>
        </w:rPr>
        <w:t xml:space="preserve"> </w:t>
      </w:r>
      <w:r w:rsidRPr="006B2426">
        <w:rPr>
          <w:rFonts w:hint="cs"/>
          <w:rtl/>
        </w:rPr>
        <w:t xml:space="preserve">۱۲۵ گرمی </w:t>
      </w:r>
      <w:proofErr w:type="spellStart"/>
      <w:r w:rsidRPr="006B2426">
        <w:rPr>
          <w:rFonts w:hint="cs"/>
          <w:rtl/>
        </w:rPr>
        <w:t>کاله</w:t>
      </w:r>
      <w:proofErr w:type="spellEnd"/>
      <w:r w:rsidRPr="006B2426">
        <w:rPr>
          <w:rFonts w:hint="cs"/>
          <w:rtl/>
        </w:rPr>
        <w:t>" یک محصول خاص (</w:t>
      </w:r>
      <w:proofErr w:type="spellStart"/>
      <w:r w:rsidRPr="006B2426">
        <w:rPr>
          <w:rFonts w:hint="cs"/>
          <w:rtl/>
        </w:rPr>
        <w:t>آیتم</w:t>
      </w:r>
      <w:proofErr w:type="spellEnd"/>
      <w:r w:rsidRPr="006B2426">
        <w:rPr>
          <w:rFonts w:hint="cs"/>
          <w:rtl/>
        </w:rPr>
        <w:t>) است که به کتگوری "</w:t>
      </w:r>
      <w:proofErr w:type="spellStart"/>
      <w:r w:rsidRPr="006B2426">
        <w:rPr>
          <w:rFonts w:hint="cs"/>
          <w:rtl/>
        </w:rPr>
        <w:t>ماست‌های</w:t>
      </w:r>
      <w:proofErr w:type="spellEnd"/>
      <w:r w:rsidRPr="006B2426">
        <w:rPr>
          <w:rFonts w:hint="cs"/>
          <w:rtl/>
        </w:rPr>
        <w:t xml:space="preserve"> طعم دار" تعلق دارد و کلاس آن "ماست" است.</w:t>
      </w:r>
      <w:r>
        <w:rPr>
          <w:rFonts w:hint="cs"/>
          <w:rtl/>
        </w:rPr>
        <w:t xml:space="preserve"> حال کلاس هر محصول نیز ممکن است به یک کلاس بزرگتر متعلق باشد که در بررسی جدول مربوطه به آن اشاره </w:t>
      </w:r>
      <w:proofErr w:type="spellStart"/>
      <w:r>
        <w:rPr>
          <w:rFonts w:hint="cs"/>
          <w:rtl/>
        </w:rPr>
        <w:t>می‌کنیم</w:t>
      </w:r>
      <w:proofErr w:type="spellEnd"/>
      <w:r>
        <w:rPr>
          <w:rFonts w:hint="cs"/>
          <w:rtl/>
        </w:rPr>
        <w:t>.</w:t>
      </w:r>
    </w:p>
    <w:p w14:paraId="03005D5C" w14:textId="21295188" w:rsidR="00AA3BFB" w:rsidRDefault="00AA3BFB" w:rsidP="00C303D9">
      <w:pPr>
        <w:pStyle w:val="Heading2"/>
        <w:rPr>
          <w:rtl/>
        </w:rPr>
      </w:pPr>
      <w:proofErr w:type="spellStart"/>
      <w:r>
        <w:rPr>
          <w:rFonts w:hint="cs"/>
          <w:rtl/>
        </w:rPr>
        <w:t>کتگوری‌ها</w:t>
      </w:r>
      <w:proofErr w:type="spellEnd"/>
    </w:p>
    <w:p w14:paraId="17F5945C" w14:textId="77777777" w:rsidR="00CC0A52" w:rsidRDefault="00CC0A52" w:rsidP="00CC0A52">
      <w:pPr>
        <w:rPr>
          <w:rtl/>
        </w:rPr>
      </w:pPr>
      <w:r>
        <w:rPr>
          <w:rFonts w:hint="cs"/>
          <w:rtl/>
        </w:rPr>
        <w:t xml:space="preserve">در جدول </w:t>
      </w:r>
      <w:proofErr w:type="spellStart"/>
      <w:r>
        <w:rPr>
          <w:rFonts w:hint="cs"/>
          <w:rtl/>
        </w:rPr>
        <w:t>کتگوری‌ها</w:t>
      </w:r>
      <w:proofErr w:type="spellEnd"/>
      <w:r>
        <w:rPr>
          <w:rFonts w:hint="cs"/>
          <w:rtl/>
        </w:rPr>
        <w:t xml:space="preserve"> ۲ ستون و ۲۰۶۴ ردیف داریم که این دو ستون عبارت </w:t>
      </w:r>
      <w:proofErr w:type="spellStart"/>
      <w:r>
        <w:rPr>
          <w:rFonts w:hint="cs"/>
          <w:rtl/>
        </w:rPr>
        <w:t>اند</w:t>
      </w:r>
      <w:proofErr w:type="spellEnd"/>
      <w:r>
        <w:rPr>
          <w:rFonts w:hint="cs"/>
          <w:rtl/>
        </w:rPr>
        <w:t xml:space="preserve"> از:</w:t>
      </w:r>
    </w:p>
    <w:p w14:paraId="434951AF" w14:textId="77777777" w:rsidR="00CC0A52" w:rsidRDefault="00CC0A52" w:rsidP="00CC0A52">
      <w:pPr>
        <w:pStyle w:val="ListParagraph"/>
        <w:numPr>
          <w:ilvl w:val="0"/>
          <w:numId w:val="1"/>
        </w:numPr>
        <w:ind w:left="713" w:hanging="284"/>
      </w:pPr>
      <w:proofErr w:type="spellStart"/>
      <w:r>
        <w:t>catid</w:t>
      </w:r>
      <w:proofErr w:type="spellEnd"/>
      <w:r>
        <w:rPr>
          <w:rFonts w:hint="cs"/>
          <w:rtl/>
        </w:rPr>
        <w:t xml:space="preserve">: این ستون </w:t>
      </w:r>
      <w:proofErr w:type="spellStart"/>
      <w:r>
        <w:rPr>
          <w:rFonts w:hint="cs"/>
          <w:rtl/>
        </w:rPr>
        <w:t>شناسه‌ی</w:t>
      </w:r>
      <w:proofErr w:type="spellEnd"/>
      <w:r>
        <w:rPr>
          <w:rFonts w:hint="cs"/>
          <w:rtl/>
        </w:rPr>
        <w:t xml:space="preserve"> هر کتگوری (</w:t>
      </w:r>
      <w:r>
        <w:t>category ID</w:t>
      </w:r>
      <w:r>
        <w:rPr>
          <w:rFonts w:hint="cs"/>
          <w:rtl/>
        </w:rPr>
        <w:t xml:space="preserve">) را نشان </w:t>
      </w:r>
      <w:proofErr w:type="spellStart"/>
      <w:r>
        <w:rPr>
          <w:rFonts w:hint="cs"/>
          <w:rtl/>
        </w:rPr>
        <w:t>می‌دهد</w:t>
      </w:r>
      <w:proofErr w:type="spellEnd"/>
      <w:r>
        <w:rPr>
          <w:rFonts w:hint="cs"/>
          <w:rtl/>
        </w:rPr>
        <w:t xml:space="preserve"> که کلید اصلی این جدول است. </w:t>
      </w:r>
    </w:p>
    <w:p w14:paraId="6ECF6C41" w14:textId="77777777" w:rsidR="00CC0A52" w:rsidRDefault="00CC0A52" w:rsidP="00CC0A52">
      <w:pPr>
        <w:pStyle w:val="ListParagraph"/>
        <w:numPr>
          <w:ilvl w:val="0"/>
          <w:numId w:val="1"/>
        </w:numPr>
        <w:ind w:left="713" w:hanging="284"/>
      </w:pPr>
      <w:proofErr w:type="spellStart"/>
      <w:r>
        <w:t>cat_name</w:t>
      </w:r>
      <w:proofErr w:type="spellEnd"/>
      <w:r>
        <w:rPr>
          <w:rFonts w:hint="cs"/>
          <w:rtl/>
        </w:rPr>
        <w:t>: این ستون نام هر کتگوری را که به فارسی نوشته شده است بیان می‌کند.</w:t>
      </w:r>
    </w:p>
    <w:p w14:paraId="01230EC5" w14:textId="7871355B" w:rsidR="00AA3BFB" w:rsidRDefault="00AA3BFB" w:rsidP="00C303D9">
      <w:pPr>
        <w:pStyle w:val="Heading2"/>
        <w:rPr>
          <w:rtl/>
        </w:rPr>
      </w:pPr>
      <w:proofErr w:type="spellStart"/>
      <w:r>
        <w:rPr>
          <w:rFonts w:hint="cs"/>
          <w:rtl/>
        </w:rPr>
        <w:t>کلاس‌ها</w:t>
      </w:r>
      <w:proofErr w:type="spellEnd"/>
    </w:p>
    <w:p w14:paraId="2678F6F8" w14:textId="77777777" w:rsidR="00CC0A52" w:rsidRDefault="00CC0A52" w:rsidP="00CC0A52">
      <w:pPr>
        <w:rPr>
          <w:rtl/>
        </w:rPr>
      </w:pPr>
      <w:r>
        <w:rPr>
          <w:rFonts w:hint="cs"/>
          <w:rtl/>
        </w:rPr>
        <w:t xml:space="preserve">در جدول </w:t>
      </w:r>
      <w:proofErr w:type="spellStart"/>
      <w:r>
        <w:rPr>
          <w:rFonts w:hint="cs"/>
          <w:rtl/>
        </w:rPr>
        <w:t>کلاس‌ها</w:t>
      </w:r>
      <w:proofErr w:type="spellEnd"/>
      <w:r>
        <w:rPr>
          <w:rFonts w:hint="cs"/>
          <w:rtl/>
        </w:rPr>
        <w:t xml:space="preserve"> سه ستون و ۱۹۸ ردیف داریم که این </w:t>
      </w:r>
      <w:proofErr w:type="spellStart"/>
      <w:r>
        <w:rPr>
          <w:rFonts w:hint="cs"/>
          <w:rtl/>
        </w:rPr>
        <w:t>ستون‌ها</w:t>
      </w:r>
      <w:proofErr w:type="spellEnd"/>
      <w:r>
        <w:rPr>
          <w:rFonts w:hint="cs"/>
          <w:rtl/>
        </w:rPr>
        <w:t xml:space="preserve"> عبارت </w:t>
      </w:r>
      <w:proofErr w:type="spellStart"/>
      <w:r>
        <w:rPr>
          <w:rFonts w:hint="cs"/>
          <w:rtl/>
        </w:rPr>
        <w:t>اند</w:t>
      </w:r>
      <w:proofErr w:type="spellEnd"/>
      <w:r>
        <w:rPr>
          <w:rFonts w:hint="cs"/>
          <w:rtl/>
        </w:rPr>
        <w:t xml:space="preserve"> از:</w:t>
      </w:r>
    </w:p>
    <w:p w14:paraId="09A75D97" w14:textId="77777777" w:rsidR="00CC0A52" w:rsidRDefault="00CC0A52" w:rsidP="00CC0A52">
      <w:pPr>
        <w:pStyle w:val="ListParagraph"/>
        <w:numPr>
          <w:ilvl w:val="0"/>
          <w:numId w:val="1"/>
        </w:numPr>
        <w:ind w:left="713" w:hanging="284"/>
      </w:pPr>
      <w:proofErr w:type="spellStart"/>
      <w:r>
        <w:t>classid</w:t>
      </w:r>
      <w:proofErr w:type="spellEnd"/>
      <w:r>
        <w:rPr>
          <w:rFonts w:hint="cs"/>
          <w:rtl/>
        </w:rPr>
        <w:t xml:space="preserve">: این ستون </w:t>
      </w:r>
      <w:proofErr w:type="spellStart"/>
      <w:r>
        <w:rPr>
          <w:rFonts w:hint="cs"/>
          <w:rtl/>
        </w:rPr>
        <w:t>شناسه‌ی</w:t>
      </w:r>
      <w:proofErr w:type="spellEnd"/>
      <w:r>
        <w:rPr>
          <w:rFonts w:hint="cs"/>
          <w:rtl/>
        </w:rPr>
        <w:t xml:space="preserve"> هر کلاس (</w:t>
      </w:r>
      <w:r>
        <w:t>class ID</w:t>
      </w:r>
      <w:r>
        <w:rPr>
          <w:rFonts w:hint="cs"/>
          <w:rtl/>
        </w:rPr>
        <w:t xml:space="preserve">) را نشان </w:t>
      </w:r>
      <w:proofErr w:type="spellStart"/>
      <w:r>
        <w:rPr>
          <w:rFonts w:hint="cs"/>
          <w:rtl/>
        </w:rPr>
        <w:t>می‌دهد</w:t>
      </w:r>
      <w:proofErr w:type="spellEnd"/>
      <w:r>
        <w:rPr>
          <w:rFonts w:hint="cs"/>
          <w:rtl/>
        </w:rPr>
        <w:t xml:space="preserve"> که کلید اصلی این جدول است. </w:t>
      </w:r>
    </w:p>
    <w:p w14:paraId="74BE26FE" w14:textId="77777777" w:rsidR="00CC0A52" w:rsidRDefault="00CC0A52" w:rsidP="00CC0A52">
      <w:pPr>
        <w:pStyle w:val="ListParagraph"/>
        <w:numPr>
          <w:ilvl w:val="0"/>
          <w:numId w:val="1"/>
        </w:numPr>
        <w:ind w:left="713" w:hanging="284"/>
      </w:pPr>
      <w:proofErr w:type="spellStart"/>
      <w:r>
        <w:lastRenderedPageBreak/>
        <w:t>class_name</w:t>
      </w:r>
      <w:proofErr w:type="spellEnd"/>
      <w:r>
        <w:rPr>
          <w:rFonts w:hint="cs"/>
          <w:rtl/>
        </w:rPr>
        <w:t>: این ستون نام هر کلاس را که به فارسی نوشته شده است بیان می‌کند.</w:t>
      </w:r>
    </w:p>
    <w:p w14:paraId="3DEAE6DE" w14:textId="77777777" w:rsidR="00CC0A52" w:rsidRDefault="00CC0A52" w:rsidP="00CC0A52">
      <w:pPr>
        <w:pStyle w:val="ListParagraph"/>
        <w:numPr>
          <w:ilvl w:val="0"/>
          <w:numId w:val="1"/>
        </w:numPr>
        <w:ind w:left="713" w:hanging="284"/>
      </w:pPr>
      <w:proofErr w:type="spellStart"/>
      <w:r w:rsidRPr="006B2426">
        <w:t>primaryparentid</w:t>
      </w:r>
      <w:proofErr w:type="spellEnd"/>
      <w:r>
        <w:rPr>
          <w:rFonts w:hint="cs"/>
          <w:rtl/>
        </w:rPr>
        <w:t xml:space="preserve">: این ستون </w:t>
      </w:r>
      <w:proofErr w:type="spellStart"/>
      <w:r>
        <w:rPr>
          <w:rFonts w:hint="cs"/>
          <w:rtl/>
        </w:rPr>
        <w:t>شناسه</w:t>
      </w:r>
      <w:proofErr w:type="spellEnd"/>
      <w:r>
        <w:rPr>
          <w:rFonts w:hint="cs"/>
          <w:rtl/>
        </w:rPr>
        <w:t>‌‌ی کلاس بزرگتری ک</w:t>
      </w:r>
      <w:r w:rsidRPr="00F45DAD">
        <w:rPr>
          <w:rFonts w:hint="cs"/>
          <w:rtl/>
        </w:rPr>
        <w:t xml:space="preserve">ه هر کلاس به آن متعلق است را نشان </w:t>
      </w:r>
      <w:proofErr w:type="spellStart"/>
      <w:r w:rsidRPr="00F45DAD">
        <w:rPr>
          <w:rFonts w:hint="cs"/>
          <w:rtl/>
        </w:rPr>
        <w:t>می‌دهد</w:t>
      </w:r>
      <w:proofErr w:type="spellEnd"/>
      <w:r w:rsidRPr="00F45DAD">
        <w:rPr>
          <w:rFonts w:hint="cs"/>
          <w:rtl/>
        </w:rPr>
        <w:t>. در مثالی که ذکر شد، ماست به کلاس بزرگتر "لبنیات و تخم مرغ" تعلق</w:t>
      </w:r>
      <w:r>
        <w:rPr>
          <w:rFonts w:hint="cs"/>
          <w:rtl/>
        </w:rPr>
        <w:t xml:space="preserve"> دارد. همچنین </w:t>
      </w:r>
      <w:proofErr w:type="spellStart"/>
      <w:r>
        <w:rPr>
          <w:rFonts w:hint="cs"/>
          <w:rtl/>
        </w:rPr>
        <w:t>ستون‌هایی</w:t>
      </w:r>
      <w:proofErr w:type="spellEnd"/>
      <w:r>
        <w:rPr>
          <w:rFonts w:hint="cs"/>
          <w:rtl/>
        </w:rPr>
        <w:t xml:space="preserve"> که در کلاس بزرگتری جای </w:t>
      </w:r>
      <w:proofErr w:type="spellStart"/>
      <w:r>
        <w:rPr>
          <w:rFonts w:hint="cs"/>
          <w:rtl/>
        </w:rPr>
        <w:t>نمی‌گیرند</w:t>
      </w:r>
      <w:proofErr w:type="spellEnd"/>
      <w:r>
        <w:rPr>
          <w:rFonts w:hint="cs"/>
          <w:rtl/>
        </w:rPr>
        <w:t xml:space="preserve">، ستون </w:t>
      </w:r>
      <w:proofErr w:type="spellStart"/>
      <w:r w:rsidRPr="006B2426">
        <w:t>primaryparentid</w:t>
      </w:r>
      <w:proofErr w:type="spellEnd"/>
      <w:r>
        <w:rPr>
          <w:rFonts w:hint="cs"/>
          <w:rtl/>
        </w:rPr>
        <w:t xml:space="preserve"> </w:t>
      </w:r>
      <w:proofErr w:type="spellStart"/>
      <w:r>
        <w:rPr>
          <w:rFonts w:hint="cs"/>
          <w:rtl/>
        </w:rPr>
        <w:t>آن‌ها</w:t>
      </w:r>
      <w:proofErr w:type="spellEnd"/>
      <w:r>
        <w:rPr>
          <w:rFonts w:hint="cs"/>
          <w:rtl/>
        </w:rPr>
        <w:t xml:space="preserve"> برابر با ۱ (که مربوط به ردیفی با نام </w:t>
      </w:r>
      <w:r>
        <w:t>“root”</w:t>
      </w:r>
      <w:r>
        <w:rPr>
          <w:rFonts w:hint="cs"/>
          <w:rtl/>
        </w:rPr>
        <w:t xml:space="preserve"> است) قرار داده شده است.</w:t>
      </w:r>
    </w:p>
    <w:p w14:paraId="11DAE90B" w14:textId="425E5532" w:rsidR="00AA3BFB" w:rsidRDefault="00AA3BFB" w:rsidP="00C303D9">
      <w:pPr>
        <w:pStyle w:val="Heading2"/>
        <w:rPr>
          <w:rtl/>
        </w:rPr>
      </w:pPr>
      <w:r>
        <w:rPr>
          <w:rFonts w:hint="cs"/>
          <w:rtl/>
        </w:rPr>
        <w:t>سفارشات</w:t>
      </w:r>
    </w:p>
    <w:p w14:paraId="77A7B194" w14:textId="77777777" w:rsidR="00CC0A52" w:rsidRDefault="00CC0A52" w:rsidP="00CC0A52">
      <w:pPr>
        <w:rPr>
          <w:rtl/>
        </w:rPr>
      </w:pPr>
      <w:r>
        <w:rPr>
          <w:rFonts w:hint="cs"/>
          <w:rtl/>
        </w:rPr>
        <w:t xml:space="preserve">در جدول سفارشات ۱۱ ستون و حدود ۲.۵ میلیون ردیف داریم که هر ردیف مربوط به خرید یک محصول خاص توسط یک مشتری در یک خرید خاص است. </w:t>
      </w:r>
      <w:proofErr w:type="spellStart"/>
      <w:r>
        <w:rPr>
          <w:rFonts w:hint="cs"/>
          <w:rtl/>
        </w:rPr>
        <w:t>ستون‌های</w:t>
      </w:r>
      <w:proofErr w:type="spellEnd"/>
      <w:r>
        <w:rPr>
          <w:rFonts w:hint="cs"/>
          <w:rtl/>
        </w:rPr>
        <w:t xml:space="preserve"> این جدول عبارت </w:t>
      </w:r>
      <w:proofErr w:type="spellStart"/>
      <w:r>
        <w:rPr>
          <w:rFonts w:hint="cs"/>
          <w:rtl/>
        </w:rPr>
        <w:t>اند</w:t>
      </w:r>
      <w:proofErr w:type="spellEnd"/>
      <w:r>
        <w:rPr>
          <w:rFonts w:hint="cs"/>
          <w:rtl/>
        </w:rPr>
        <w:t xml:space="preserve"> از:</w:t>
      </w:r>
    </w:p>
    <w:p w14:paraId="77548049" w14:textId="77777777" w:rsidR="00CC0A52" w:rsidRDefault="00CC0A52" w:rsidP="00CC0A52">
      <w:pPr>
        <w:pStyle w:val="ListParagraph"/>
        <w:numPr>
          <w:ilvl w:val="0"/>
          <w:numId w:val="1"/>
        </w:numPr>
      </w:pPr>
      <w:r w:rsidRPr="00645366">
        <w:t>bid</w:t>
      </w:r>
      <w:r>
        <w:rPr>
          <w:rFonts w:hint="cs"/>
          <w:rtl/>
        </w:rPr>
        <w:t xml:space="preserve">: </w:t>
      </w:r>
      <w:proofErr w:type="spellStart"/>
      <w:r>
        <w:rPr>
          <w:rFonts w:hint="cs"/>
          <w:rtl/>
        </w:rPr>
        <w:t>شناسه‌ی</w:t>
      </w:r>
      <w:proofErr w:type="spellEnd"/>
      <w:r>
        <w:rPr>
          <w:rFonts w:hint="cs"/>
          <w:rtl/>
        </w:rPr>
        <w:t xml:space="preserve"> سبد خرید را نشان </w:t>
      </w:r>
      <w:proofErr w:type="spellStart"/>
      <w:r>
        <w:rPr>
          <w:rFonts w:hint="cs"/>
          <w:rtl/>
        </w:rPr>
        <w:t>می‌دهد</w:t>
      </w:r>
      <w:proofErr w:type="spellEnd"/>
      <w:r>
        <w:rPr>
          <w:rFonts w:hint="cs"/>
          <w:rtl/>
        </w:rPr>
        <w:t xml:space="preserve">. ممکن است در یک خرید چندین کالا باشد و به همین دلیل ممکن است این ستون در چند ردیف یکسان باشد اما برای هیچ دو نفر مجزا و هیچ دو خریدی از یک نفر که در دو زمان متفاوت انجام شده </w:t>
      </w:r>
      <w:proofErr w:type="spellStart"/>
      <w:r>
        <w:rPr>
          <w:rFonts w:hint="cs"/>
          <w:rtl/>
        </w:rPr>
        <w:t>اند</w:t>
      </w:r>
      <w:proofErr w:type="spellEnd"/>
      <w:r>
        <w:rPr>
          <w:rFonts w:hint="cs"/>
          <w:rtl/>
        </w:rPr>
        <w:t xml:space="preserve"> یکسان نیست.</w:t>
      </w:r>
    </w:p>
    <w:p w14:paraId="7FCA64BB" w14:textId="77777777" w:rsidR="00CC0A52" w:rsidRPr="00F45DAD" w:rsidRDefault="00CC0A52" w:rsidP="00CC0A52">
      <w:pPr>
        <w:pStyle w:val="ListParagraph"/>
        <w:numPr>
          <w:ilvl w:val="0"/>
          <w:numId w:val="1"/>
        </w:numPr>
      </w:pPr>
      <w:proofErr w:type="spellStart"/>
      <w:r>
        <w:t>c</w:t>
      </w:r>
      <w:r w:rsidRPr="00645366">
        <w:t>id</w:t>
      </w:r>
      <w:proofErr w:type="spellEnd"/>
      <w:r>
        <w:rPr>
          <w:rFonts w:hint="cs"/>
          <w:rtl/>
        </w:rPr>
        <w:t xml:space="preserve">: </w:t>
      </w:r>
      <w:proofErr w:type="spellStart"/>
      <w:r>
        <w:rPr>
          <w:rFonts w:hint="cs"/>
          <w:rtl/>
        </w:rPr>
        <w:t>شناسه‌ی</w:t>
      </w:r>
      <w:proofErr w:type="spellEnd"/>
      <w:r>
        <w:rPr>
          <w:rFonts w:hint="cs"/>
          <w:rtl/>
        </w:rPr>
        <w:t xml:space="preserve"> </w:t>
      </w:r>
      <w:proofErr w:type="spellStart"/>
      <w:r>
        <w:rPr>
          <w:rFonts w:hint="cs"/>
          <w:rtl/>
        </w:rPr>
        <w:t>مشتری‌ای</w:t>
      </w:r>
      <w:proofErr w:type="spellEnd"/>
      <w:r>
        <w:rPr>
          <w:rFonts w:hint="cs"/>
          <w:rtl/>
        </w:rPr>
        <w:t xml:space="preserve"> که این خرید را ثبت کرده است.</w:t>
      </w:r>
    </w:p>
    <w:p w14:paraId="12874FA6" w14:textId="77777777" w:rsidR="00CC0A52" w:rsidRPr="00F45DAD" w:rsidRDefault="00CC0A52" w:rsidP="00CC0A52">
      <w:pPr>
        <w:pStyle w:val="ListParagraph"/>
        <w:numPr>
          <w:ilvl w:val="0"/>
          <w:numId w:val="1"/>
        </w:numPr>
      </w:pPr>
      <w:proofErr w:type="spellStart"/>
      <w:r>
        <w:t>checkoutdate</w:t>
      </w:r>
      <w:proofErr w:type="spellEnd"/>
      <w:r>
        <w:rPr>
          <w:rFonts w:hint="cs"/>
          <w:rtl/>
        </w:rPr>
        <w:t>: تاریخ و ساعت خرید را نشان میدهد</w:t>
      </w:r>
    </w:p>
    <w:p w14:paraId="6C075491" w14:textId="77777777" w:rsidR="00CC0A52" w:rsidRPr="00F45DAD" w:rsidRDefault="00CC0A52" w:rsidP="00CC0A52">
      <w:pPr>
        <w:pStyle w:val="ListParagraph"/>
        <w:numPr>
          <w:ilvl w:val="0"/>
          <w:numId w:val="1"/>
        </w:numPr>
      </w:pPr>
      <w:proofErr w:type="spellStart"/>
      <w:r>
        <w:t>classid</w:t>
      </w:r>
      <w:proofErr w:type="spellEnd"/>
      <w:r>
        <w:rPr>
          <w:rFonts w:hint="cs"/>
          <w:rtl/>
        </w:rPr>
        <w:t>: مشخص می‌کند کالا خریداری شده مربوط به کدام کلاس است.</w:t>
      </w:r>
    </w:p>
    <w:p w14:paraId="70442088" w14:textId="77777777" w:rsidR="00CC0A52" w:rsidRPr="00F45DAD" w:rsidRDefault="00CC0A52" w:rsidP="00CC0A52">
      <w:pPr>
        <w:pStyle w:val="ListParagraph"/>
        <w:numPr>
          <w:ilvl w:val="0"/>
          <w:numId w:val="1"/>
        </w:numPr>
      </w:pPr>
      <w:proofErr w:type="spellStart"/>
      <w:r>
        <w:t>catid</w:t>
      </w:r>
      <w:proofErr w:type="spellEnd"/>
      <w:r>
        <w:rPr>
          <w:rFonts w:hint="cs"/>
          <w:rtl/>
        </w:rPr>
        <w:t>: مشخص میکند محصول به کدام دسته بندی تعلق دارد.</w:t>
      </w:r>
    </w:p>
    <w:p w14:paraId="00A0E3F1" w14:textId="77777777" w:rsidR="00CC0A52" w:rsidRPr="00F45DAD" w:rsidRDefault="00CC0A52" w:rsidP="00CC0A52">
      <w:pPr>
        <w:pStyle w:val="ListParagraph"/>
        <w:numPr>
          <w:ilvl w:val="0"/>
          <w:numId w:val="1"/>
        </w:numPr>
      </w:pPr>
      <w:proofErr w:type="spellStart"/>
      <w:r>
        <w:t>iid</w:t>
      </w:r>
      <w:proofErr w:type="spellEnd"/>
      <w:r>
        <w:rPr>
          <w:rFonts w:hint="cs"/>
          <w:rtl/>
        </w:rPr>
        <w:t xml:space="preserve">: </w:t>
      </w:r>
      <w:proofErr w:type="spellStart"/>
      <w:r>
        <w:rPr>
          <w:rFonts w:hint="cs"/>
          <w:rtl/>
        </w:rPr>
        <w:t>شناسه‌ی</w:t>
      </w:r>
      <w:proofErr w:type="spellEnd"/>
      <w:r>
        <w:rPr>
          <w:rFonts w:hint="cs"/>
          <w:rtl/>
        </w:rPr>
        <w:t xml:space="preserve"> محصول را نشان </w:t>
      </w:r>
      <w:proofErr w:type="spellStart"/>
      <w:r>
        <w:rPr>
          <w:rFonts w:hint="cs"/>
          <w:rtl/>
        </w:rPr>
        <w:t>می‌دهد</w:t>
      </w:r>
      <w:proofErr w:type="spellEnd"/>
      <w:r>
        <w:rPr>
          <w:rFonts w:hint="cs"/>
          <w:rtl/>
        </w:rPr>
        <w:t>.</w:t>
      </w:r>
    </w:p>
    <w:p w14:paraId="375542A2" w14:textId="77777777" w:rsidR="00CC0A52" w:rsidRPr="00F45DAD" w:rsidRDefault="00CC0A52" w:rsidP="00CC0A52">
      <w:pPr>
        <w:pStyle w:val="ListParagraph"/>
        <w:numPr>
          <w:ilvl w:val="0"/>
          <w:numId w:val="1"/>
        </w:numPr>
      </w:pPr>
      <w:r>
        <w:t>quantity</w:t>
      </w:r>
      <w:r>
        <w:rPr>
          <w:rFonts w:hint="cs"/>
          <w:rtl/>
        </w:rPr>
        <w:t xml:space="preserve">: این ستون تعداد محصول خریداری شده توسط مشتری در آن خرید را نشان </w:t>
      </w:r>
      <w:proofErr w:type="spellStart"/>
      <w:r>
        <w:rPr>
          <w:rFonts w:hint="cs"/>
          <w:rtl/>
        </w:rPr>
        <w:t>می‌دهد</w:t>
      </w:r>
      <w:proofErr w:type="spellEnd"/>
      <w:r>
        <w:rPr>
          <w:rFonts w:hint="cs"/>
          <w:rtl/>
        </w:rPr>
        <w:t>.</w:t>
      </w:r>
    </w:p>
    <w:p w14:paraId="5CEA0F87" w14:textId="77777777" w:rsidR="00CC0A52" w:rsidRPr="00F45DAD" w:rsidRDefault="00CC0A52" w:rsidP="00CC0A52">
      <w:pPr>
        <w:pStyle w:val="ListParagraph"/>
        <w:numPr>
          <w:ilvl w:val="0"/>
          <w:numId w:val="1"/>
        </w:numPr>
      </w:pPr>
      <w:r>
        <w:t>price</w:t>
      </w:r>
      <w:r>
        <w:rPr>
          <w:rFonts w:hint="cs"/>
          <w:rtl/>
        </w:rPr>
        <w:t xml:space="preserve">: این ستون قیمت واحد آن محصول را در زمان خرید مشتری نشان </w:t>
      </w:r>
      <w:proofErr w:type="spellStart"/>
      <w:r>
        <w:rPr>
          <w:rFonts w:hint="cs"/>
          <w:rtl/>
        </w:rPr>
        <w:t>می‌دهد</w:t>
      </w:r>
      <w:proofErr w:type="spellEnd"/>
      <w:r>
        <w:rPr>
          <w:rFonts w:hint="cs"/>
          <w:rtl/>
        </w:rPr>
        <w:t>.</w:t>
      </w:r>
    </w:p>
    <w:p w14:paraId="1A6288B5" w14:textId="77777777" w:rsidR="00CC0A52" w:rsidRPr="00F45DAD" w:rsidRDefault="00CC0A52" w:rsidP="00CC0A52">
      <w:pPr>
        <w:pStyle w:val="ListParagraph"/>
        <w:numPr>
          <w:ilvl w:val="0"/>
          <w:numId w:val="1"/>
        </w:numPr>
      </w:pPr>
      <w:proofErr w:type="spellStart"/>
      <w:r w:rsidRPr="00645366">
        <w:t>segmentationlabel</w:t>
      </w:r>
      <w:proofErr w:type="spellEnd"/>
      <w:r>
        <w:rPr>
          <w:rFonts w:hint="cs"/>
          <w:rtl/>
        </w:rPr>
        <w:t xml:space="preserve">: لیبل مشتریان را نشان </w:t>
      </w:r>
      <w:proofErr w:type="spellStart"/>
      <w:r>
        <w:rPr>
          <w:rFonts w:hint="cs"/>
          <w:rtl/>
        </w:rPr>
        <w:t>می‌دهد</w:t>
      </w:r>
      <w:proofErr w:type="spellEnd"/>
      <w:r>
        <w:rPr>
          <w:rFonts w:hint="cs"/>
          <w:rtl/>
        </w:rPr>
        <w:t xml:space="preserve">. مشتریان بیش از ۳ خرید داشته باشند با توجه به رفتار و میزان خرید و فاصله‌ی بین </w:t>
      </w:r>
      <w:proofErr w:type="spellStart"/>
      <w:r>
        <w:rPr>
          <w:rFonts w:hint="cs"/>
          <w:rtl/>
        </w:rPr>
        <w:t>خریدها</w:t>
      </w:r>
      <w:proofErr w:type="spellEnd"/>
      <w:r>
        <w:rPr>
          <w:rFonts w:hint="cs"/>
          <w:rtl/>
        </w:rPr>
        <w:t xml:space="preserve"> به یکی از </w:t>
      </w:r>
      <w:proofErr w:type="spellStart"/>
      <w:r>
        <w:rPr>
          <w:rFonts w:hint="cs"/>
          <w:rtl/>
        </w:rPr>
        <w:t>دسته‌های</w:t>
      </w:r>
      <w:proofErr w:type="spellEnd"/>
      <w:r>
        <w:rPr>
          <w:rFonts w:hint="cs"/>
          <w:rtl/>
        </w:rPr>
        <w:t xml:space="preserve"> </w:t>
      </w:r>
      <w:r>
        <w:t xml:space="preserve">champion, </w:t>
      </w:r>
      <w:proofErr w:type="spellStart"/>
      <w:r>
        <w:t>gonechampion</w:t>
      </w:r>
      <w:proofErr w:type="spellEnd"/>
      <w:r>
        <w:t xml:space="preserve">, loyal, </w:t>
      </w:r>
      <w:proofErr w:type="spellStart"/>
      <w:r>
        <w:t>goneloyal</w:t>
      </w:r>
      <w:proofErr w:type="spellEnd"/>
      <w:ins w:id="1075" w:author="Sajjad Abed" w:date="2022-09-13T20:51:00Z">
        <w:r>
          <w:tab/>
        </w:r>
      </w:ins>
      <w:r>
        <w:t xml:space="preserve">, potential, </w:t>
      </w:r>
      <w:proofErr w:type="spellStart"/>
      <w:r>
        <w:t>gonepo</w:t>
      </w:r>
      <w:proofErr w:type="spellEnd"/>
      <w:r>
        <w:t xml:space="preserve"> ,</w:t>
      </w:r>
      <w:proofErr w:type="spellStart"/>
      <w:r>
        <w:t>soso</w:t>
      </w:r>
      <w:proofErr w:type="spellEnd"/>
      <w:r>
        <w:t xml:space="preserve">, </w:t>
      </w:r>
      <w:proofErr w:type="spellStart"/>
      <w:r>
        <w:t>goneso</w:t>
      </w:r>
      <w:proofErr w:type="spellEnd"/>
      <w:r>
        <w:t xml:space="preserve">, zombie, </w:t>
      </w:r>
      <w:proofErr w:type="spellStart"/>
      <w:r>
        <w:t>goneZ</w:t>
      </w:r>
      <w:proofErr w:type="spellEnd"/>
      <w:r>
        <w:rPr>
          <w:rFonts w:hint="cs"/>
          <w:rtl/>
        </w:rPr>
        <w:t xml:space="preserve"> تقسیم </w:t>
      </w:r>
      <w:proofErr w:type="spellStart"/>
      <w:r>
        <w:rPr>
          <w:rFonts w:hint="cs"/>
          <w:rtl/>
        </w:rPr>
        <w:t>می‌شوند</w:t>
      </w:r>
      <w:proofErr w:type="spellEnd"/>
      <w:r>
        <w:rPr>
          <w:rFonts w:hint="cs"/>
          <w:rtl/>
        </w:rPr>
        <w:t>.</w:t>
      </w:r>
    </w:p>
    <w:p w14:paraId="5123595A" w14:textId="77777777" w:rsidR="00CC0A52" w:rsidRPr="00F45DAD" w:rsidRDefault="00CC0A52" w:rsidP="00CC0A52">
      <w:pPr>
        <w:pStyle w:val="ListParagraph"/>
        <w:numPr>
          <w:ilvl w:val="0"/>
          <w:numId w:val="1"/>
        </w:numPr>
      </w:pPr>
      <w:r>
        <w:t>days</w:t>
      </w:r>
      <w:r>
        <w:rPr>
          <w:rFonts w:hint="cs"/>
          <w:rtl/>
        </w:rPr>
        <w:t xml:space="preserve">: این ستون فاصله‌ی تاریخ خرید تا روز ساخته شدن </w:t>
      </w:r>
      <w:proofErr w:type="spellStart"/>
      <w:r>
        <w:rPr>
          <w:rFonts w:hint="cs"/>
          <w:rtl/>
        </w:rPr>
        <w:t>دیتاست</w:t>
      </w:r>
      <w:proofErr w:type="spellEnd"/>
      <w:r>
        <w:rPr>
          <w:rFonts w:hint="cs"/>
          <w:rtl/>
        </w:rPr>
        <w:t xml:space="preserve"> که ۱۶ </w:t>
      </w:r>
      <w:proofErr w:type="spellStart"/>
      <w:r>
        <w:rPr>
          <w:rFonts w:hint="cs"/>
          <w:rtl/>
        </w:rPr>
        <w:t>جولای</w:t>
      </w:r>
      <w:proofErr w:type="spellEnd"/>
      <w:r>
        <w:rPr>
          <w:rFonts w:hint="cs"/>
          <w:rtl/>
        </w:rPr>
        <w:t xml:space="preserve"> ۲۰۲۱ است را نشان </w:t>
      </w:r>
      <w:proofErr w:type="spellStart"/>
      <w:r>
        <w:rPr>
          <w:rFonts w:hint="cs"/>
          <w:rtl/>
        </w:rPr>
        <w:t>می‌دهد</w:t>
      </w:r>
      <w:proofErr w:type="spellEnd"/>
      <w:r>
        <w:rPr>
          <w:rFonts w:hint="cs"/>
          <w:rtl/>
        </w:rPr>
        <w:t>.</w:t>
      </w:r>
    </w:p>
    <w:p w14:paraId="5427A41E" w14:textId="08D75C08" w:rsidR="00CC0A52" w:rsidRDefault="00CC0A52" w:rsidP="00CC0A52">
      <w:pPr>
        <w:pStyle w:val="ListParagraph"/>
        <w:numPr>
          <w:ilvl w:val="0"/>
          <w:numId w:val="1"/>
        </w:numPr>
      </w:pPr>
      <w:proofErr w:type="spellStart"/>
      <w:r w:rsidRPr="00645366">
        <w:t>marketid</w:t>
      </w:r>
      <w:proofErr w:type="spellEnd"/>
      <w:r>
        <w:rPr>
          <w:rFonts w:hint="cs"/>
          <w:rtl/>
        </w:rPr>
        <w:t xml:space="preserve">: با توجه به اینکه </w:t>
      </w:r>
      <w:proofErr w:type="spellStart"/>
      <w:r>
        <w:rPr>
          <w:rFonts w:hint="cs"/>
          <w:rtl/>
        </w:rPr>
        <w:t>خریدها</w:t>
      </w:r>
      <w:proofErr w:type="spellEnd"/>
      <w:r>
        <w:rPr>
          <w:rFonts w:hint="cs"/>
          <w:rtl/>
        </w:rPr>
        <w:t xml:space="preserve"> از دو مرکز </w:t>
      </w:r>
      <w:proofErr w:type="spellStart"/>
      <w:r>
        <w:rPr>
          <w:rFonts w:hint="cs"/>
          <w:rtl/>
        </w:rPr>
        <w:t>فروشگاه‌های</w:t>
      </w:r>
      <w:proofErr w:type="spellEnd"/>
      <w:r>
        <w:rPr>
          <w:rFonts w:hint="cs"/>
          <w:rtl/>
        </w:rPr>
        <w:t xml:space="preserve"> </w:t>
      </w:r>
      <w:proofErr w:type="spellStart"/>
      <w:r>
        <w:rPr>
          <w:rFonts w:hint="cs"/>
          <w:rtl/>
        </w:rPr>
        <w:t>زنجیره‌ای</w:t>
      </w:r>
      <w:proofErr w:type="spellEnd"/>
      <w:r>
        <w:rPr>
          <w:rFonts w:hint="cs"/>
          <w:rtl/>
        </w:rPr>
        <w:t xml:space="preserve"> و </w:t>
      </w:r>
      <w:proofErr w:type="spellStart"/>
      <w:r>
        <w:rPr>
          <w:rFonts w:hint="cs"/>
          <w:rtl/>
        </w:rPr>
        <w:t>فروشگاه‌های</w:t>
      </w:r>
      <w:proofErr w:type="spellEnd"/>
      <w:r>
        <w:rPr>
          <w:rFonts w:hint="cs"/>
          <w:rtl/>
        </w:rPr>
        <w:t xml:space="preserve"> میوه و </w:t>
      </w:r>
      <w:proofErr w:type="spellStart"/>
      <w:r>
        <w:rPr>
          <w:rFonts w:hint="cs"/>
          <w:rtl/>
        </w:rPr>
        <w:t>تره‌بار</w:t>
      </w:r>
      <w:proofErr w:type="spellEnd"/>
      <w:r>
        <w:rPr>
          <w:rFonts w:hint="cs"/>
          <w:rtl/>
        </w:rPr>
        <w:t xml:space="preserve"> صورت می‌گیرد، </w:t>
      </w:r>
      <w:proofErr w:type="spellStart"/>
      <w:r>
        <w:rPr>
          <w:rFonts w:hint="cs"/>
          <w:rtl/>
        </w:rPr>
        <w:t>خریدهایی</w:t>
      </w:r>
      <w:proofErr w:type="spellEnd"/>
      <w:r>
        <w:rPr>
          <w:rFonts w:hint="cs"/>
          <w:rtl/>
        </w:rPr>
        <w:t xml:space="preserve"> که از مرکز </w:t>
      </w:r>
      <w:proofErr w:type="spellStart"/>
      <w:r>
        <w:rPr>
          <w:rFonts w:hint="cs"/>
          <w:rtl/>
        </w:rPr>
        <w:t>تره‌بار</w:t>
      </w:r>
      <w:proofErr w:type="spellEnd"/>
      <w:r>
        <w:rPr>
          <w:rFonts w:hint="cs"/>
          <w:rtl/>
        </w:rPr>
        <w:t xml:space="preserve"> باشند عدد ۱ و </w:t>
      </w:r>
      <w:proofErr w:type="spellStart"/>
      <w:r>
        <w:rPr>
          <w:rFonts w:hint="cs"/>
          <w:rtl/>
        </w:rPr>
        <w:t>خریدهایی</w:t>
      </w:r>
      <w:proofErr w:type="spellEnd"/>
      <w:r>
        <w:rPr>
          <w:rFonts w:hint="cs"/>
          <w:rtl/>
        </w:rPr>
        <w:t xml:space="preserve"> که از </w:t>
      </w:r>
      <w:proofErr w:type="spellStart"/>
      <w:r>
        <w:rPr>
          <w:rFonts w:hint="cs"/>
          <w:rtl/>
        </w:rPr>
        <w:t>هایپرمارکت‌های</w:t>
      </w:r>
      <w:proofErr w:type="spellEnd"/>
      <w:r>
        <w:rPr>
          <w:rFonts w:hint="cs"/>
          <w:rtl/>
        </w:rPr>
        <w:t xml:space="preserve"> </w:t>
      </w:r>
      <w:proofErr w:type="spellStart"/>
      <w:r>
        <w:rPr>
          <w:rFonts w:hint="cs"/>
          <w:rtl/>
        </w:rPr>
        <w:t>زنجیره‌ای</w:t>
      </w:r>
      <w:proofErr w:type="spellEnd"/>
      <w:r>
        <w:rPr>
          <w:rFonts w:hint="cs"/>
          <w:rtl/>
        </w:rPr>
        <w:t xml:space="preserve"> باشند عدد ۰ دارند.</w:t>
      </w:r>
    </w:p>
    <w:p w14:paraId="48DC14E1" w14:textId="33C4EAE5" w:rsidR="0051039B" w:rsidRDefault="0051039B" w:rsidP="00C303D9">
      <w:pPr>
        <w:pStyle w:val="Heading2"/>
        <w:rPr>
          <w:rtl/>
        </w:rPr>
      </w:pPr>
      <w:proofErr w:type="spellStart"/>
      <w:r>
        <w:rPr>
          <w:rFonts w:hint="cs"/>
          <w:rtl/>
        </w:rPr>
        <w:t>مصورسازی</w:t>
      </w:r>
      <w:proofErr w:type="spellEnd"/>
      <w:r>
        <w:rPr>
          <w:rFonts w:hint="cs"/>
          <w:rtl/>
        </w:rPr>
        <w:t xml:space="preserve"> </w:t>
      </w:r>
      <w:proofErr w:type="spellStart"/>
      <w:r>
        <w:rPr>
          <w:rFonts w:hint="cs"/>
          <w:rtl/>
        </w:rPr>
        <w:t>داده‌ها</w:t>
      </w:r>
      <w:proofErr w:type="spellEnd"/>
    </w:p>
    <w:p w14:paraId="48F258D3" w14:textId="7DA7EB50" w:rsidR="0051039B" w:rsidRDefault="0051039B" w:rsidP="0051039B">
      <w:pPr>
        <w:rPr>
          <w:rtl/>
        </w:rPr>
      </w:pPr>
      <w:r>
        <w:rPr>
          <w:rFonts w:hint="cs"/>
          <w:rtl/>
        </w:rPr>
        <w:t xml:space="preserve">حال </w:t>
      </w:r>
      <w:r w:rsidR="003900AE">
        <w:rPr>
          <w:rFonts w:hint="cs"/>
          <w:rtl/>
        </w:rPr>
        <w:t xml:space="preserve">به کمک نمودارها سعی </w:t>
      </w:r>
      <w:proofErr w:type="spellStart"/>
      <w:r w:rsidR="003900AE">
        <w:rPr>
          <w:rFonts w:hint="cs"/>
          <w:rtl/>
        </w:rPr>
        <w:t>می‌کنیم</w:t>
      </w:r>
      <w:proofErr w:type="spellEnd"/>
      <w:r>
        <w:rPr>
          <w:rFonts w:hint="cs"/>
          <w:rtl/>
        </w:rPr>
        <w:t xml:space="preserve"> شناخت بهتر</w:t>
      </w:r>
      <w:r w:rsidR="003900AE">
        <w:rPr>
          <w:rFonts w:hint="cs"/>
          <w:rtl/>
        </w:rPr>
        <w:t>ی</w:t>
      </w:r>
      <w:r>
        <w:rPr>
          <w:rFonts w:hint="cs"/>
          <w:rtl/>
        </w:rPr>
        <w:t xml:space="preserve"> نسبت به </w:t>
      </w:r>
      <w:proofErr w:type="spellStart"/>
      <w:r>
        <w:rPr>
          <w:rFonts w:hint="cs"/>
          <w:rtl/>
        </w:rPr>
        <w:t>داده‌ها</w:t>
      </w:r>
      <w:proofErr w:type="spellEnd"/>
      <w:r w:rsidR="003900AE">
        <w:rPr>
          <w:rFonts w:hint="cs"/>
          <w:rtl/>
        </w:rPr>
        <w:t xml:space="preserve"> پیدا کنیم.</w:t>
      </w:r>
    </w:p>
    <w:p w14:paraId="2DFB5500" w14:textId="1AD942E2" w:rsidR="003900AE" w:rsidRDefault="00513E01" w:rsidP="0051039B">
      <w:pPr>
        <w:rPr>
          <w:rtl/>
        </w:rPr>
      </w:pPr>
      <w:r>
        <w:rPr>
          <w:rFonts w:hint="cs"/>
          <w:rtl/>
        </w:rPr>
        <w:t>نقشه</w:t>
      </w:r>
      <w:r>
        <w:t>‎</w:t>
      </w:r>
      <w:r>
        <w:rPr>
          <w:rFonts w:hint="cs"/>
          <w:rtl/>
        </w:rPr>
        <w:t>ی</w:t>
      </w:r>
      <w:r w:rsidR="003900AE">
        <w:rPr>
          <w:rFonts w:hint="cs"/>
          <w:rtl/>
        </w:rPr>
        <w:t xml:space="preserve"> درختی</w:t>
      </w:r>
      <w:r>
        <w:rPr>
          <w:rStyle w:val="FootnoteReference"/>
          <w:rtl/>
        </w:rPr>
        <w:footnoteReference w:id="33"/>
      </w:r>
      <w:r w:rsidR="003900AE">
        <w:rPr>
          <w:rFonts w:hint="cs"/>
          <w:rtl/>
        </w:rPr>
        <w:t xml:space="preserve"> </w:t>
      </w:r>
      <w:proofErr w:type="spellStart"/>
      <w:r w:rsidR="003900AE">
        <w:rPr>
          <w:rFonts w:hint="cs"/>
          <w:rtl/>
        </w:rPr>
        <w:t>کلاس‌ها</w:t>
      </w:r>
      <w:proofErr w:type="spellEnd"/>
      <w:r w:rsidR="003900AE">
        <w:rPr>
          <w:rFonts w:hint="cs"/>
          <w:rtl/>
        </w:rPr>
        <w:t xml:space="preserve"> و </w:t>
      </w:r>
      <w:proofErr w:type="spellStart"/>
      <w:r w:rsidR="003900AE">
        <w:rPr>
          <w:rFonts w:hint="cs"/>
          <w:rtl/>
        </w:rPr>
        <w:t>زیرکلاس‌ها</w:t>
      </w:r>
      <w:proofErr w:type="spellEnd"/>
      <w:r w:rsidR="003900AE">
        <w:rPr>
          <w:rFonts w:hint="cs"/>
          <w:rtl/>
        </w:rPr>
        <w:t xml:space="preserve"> به شکل زیر است. در این نمودار </w:t>
      </w:r>
      <w:proofErr w:type="spellStart"/>
      <w:r w:rsidR="003900AE">
        <w:rPr>
          <w:rFonts w:hint="cs"/>
          <w:rtl/>
        </w:rPr>
        <w:t>اندازه‌ی</w:t>
      </w:r>
      <w:proofErr w:type="spellEnd"/>
      <w:r w:rsidR="003900AE">
        <w:rPr>
          <w:rFonts w:hint="cs"/>
          <w:rtl/>
        </w:rPr>
        <w:t xml:space="preserve"> هر زیر کلاس از </w:t>
      </w:r>
      <w:proofErr w:type="spellStart"/>
      <w:r w:rsidR="003900AE">
        <w:rPr>
          <w:rFonts w:hint="cs"/>
          <w:rtl/>
        </w:rPr>
        <w:t>قاعده‌ی</w:t>
      </w:r>
      <w:proofErr w:type="spellEnd"/>
      <w:r w:rsidR="003900AE">
        <w:rPr>
          <w:rFonts w:hint="cs"/>
          <w:rtl/>
        </w:rPr>
        <w:t xml:space="preserve"> خاصی پیروی </w:t>
      </w:r>
      <w:proofErr w:type="spellStart"/>
      <w:r w:rsidR="003900AE">
        <w:rPr>
          <w:rFonts w:hint="cs"/>
          <w:rtl/>
        </w:rPr>
        <w:t>نمی‌کند</w:t>
      </w:r>
      <w:proofErr w:type="spellEnd"/>
      <w:r w:rsidR="003900AE">
        <w:rPr>
          <w:rFonts w:hint="cs"/>
          <w:rtl/>
        </w:rPr>
        <w:t xml:space="preserve"> و </w:t>
      </w:r>
      <w:proofErr w:type="spellStart"/>
      <w:r w:rsidR="003900AE">
        <w:rPr>
          <w:rFonts w:hint="cs"/>
          <w:rtl/>
        </w:rPr>
        <w:t>اندازه‌ی</w:t>
      </w:r>
      <w:proofErr w:type="spellEnd"/>
      <w:r w:rsidR="003900AE">
        <w:rPr>
          <w:rFonts w:hint="cs"/>
          <w:rtl/>
        </w:rPr>
        <w:t xml:space="preserve"> </w:t>
      </w:r>
      <w:proofErr w:type="spellStart"/>
      <w:r w:rsidR="003900AE">
        <w:rPr>
          <w:rFonts w:hint="cs"/>
          <w:rtl/>
        </w:rPr>
        <w:t>کلاس‌ها</w:t>
      </w:r>
      <w:proofErr w:type="spellEnd"/>
      <w:r w:rsidR="003900AE">
        <w:rPr>
          <w:rFonts w:hint="cs"/>
          <w:rtl/>
        </w:rPr>
        <w:t xml:space="preserve"> به تعداد </w:t>
      </w:r>
      <w:proofErr w:type="spellStart"/>
      <w:r w:rsidR="003900AE">
        <w:rPr>
          <w:rFonts w:hint="cs"/>
          <w:rtl/>
        </w:rPr>
        <w:t>زیرکلاس‌های</w:t>
      </w:r>
      <w:proofErr w:type="spellEnd"/>
      <w:r w:rsidR="003900AE">
        <w:rPr>
          <w:rFonts w:hint="cs"/>
          <w:rtl/>
        </w:rPr>
        <w:t xml:space="preserve"> وابسته به آن بستگی دارد که طبق آنچه در نمودار دیده </w:t>
      </w:r>
      <w:proofErr w:type="spellStart"/>
      <w:r w:rsidR="003900AE">
        <w:rPr>
          <w:rFonts w:hint="cs"/>
          <w:rtl/>
        </w:rPr>
        <w:t>می‌شود</w:t>
      </w:r>
      <w:proofErr w:type="spellEnd"/>
      <w:r w:rsidR="003900AE">
        <w:rPr>
          <w:rFonts w:hint="cs"/>
          <w:rtl/>
        </w:rPr>
        <w:t xml:space="preserve">، بیشترین </w:t>
      </w:r>
      <w:proofErr w:type="spellStart"/>
      <w:r w:rsidR="003900AE">
        <w:rPr>
          <w:rFonts w:hint="cs"/>
          <w:rtl/>
        </w:rPr>
        <w:t>زیرکلاس</w:t>
      </w:r>
      <w:proofErr w:type="spellEnd"/>
      <w:r w:rsidR="003900AE">
        <w:rPr>
          <w:rFonts w:hint="cs"/>
          <w:rtl/>
        </w:rPr>
        <w:t xml:space="preserve"> مربوط به کلاس بهداشت شخصی و ملزومات خانه است.</w:t>
      </w:r>
    </w:p>
    <w:p w14:paraId="6FDEC697" w14:textId="12926E36" w:rsidR="00513E01" w:rsidRDefault="00513E01" w:rsidP="0051039B">
      <w:pPr>
        <w:rPr>
          <w:rtl/>
        </w:rPr>
      </w:pPr>
      <w:r>
        <w:rPr>
          <w:noProof/>
        </w:rPr>
        <w:lastRenderedPageBreak/>
        <w:drawing>
          <wp:inline distT="0" distB="0" distL="0" distR="0" wp14:anchorId="1289B2FA" wp14:editId="2A21C0C7">
            <wp:extent cx="6265648" cy="4175760"/>
            <wp:effectExtent l="0" t="0" r="190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266528" cy="4176346"/>
                    </a:xfrm>
                    <a:prstGeom prst="rect">
                      <a:avLst/>
                    </a:prstGeom>
                    <a:noFill/>
                    <a:ln>
                      <a:noFill/>
                    </a:ln>
                  </pic:spPr>
                </pic:pic>
              </a:graphicData>
            </a:graphic>
          </wp:inline>
        </w:drawing>
      </w:r>
    </w:p>
    <w:p w14:paraId="45942B83" w14:textId="1552824D" w:rsidR="00513E01" w:rsidRDefault="00513E01" w:rsidP="0051039B">
      <w:pPr>
        <w:rPr>
          <w:rtl/>
        </w:rPr>
      </w:pPr>
      <w:r>
        <w:rPr>
          <w:rFonts w:hint="cs"/>
          <w:rtl/>
        </w:rPr>
        <w:t>نمودار بعدی نیز یک نقشه</w:t>
      </w:r>
      <w:r>
        <w:t>‎‎</w:t>
      </w:r>
      <w:r>
        <w:rPr>
          <w:rFonts w:hint="cs"/>
          <w:rtl/>
        </w:rPr>
        <w:t xml:space="preserve">ی درختی است که در آن </w:t>
      </w:r>
      <w:proofErr w:type="spellStart"/>
      <w:r>
        <w:rPr>
          <w:rFonts w:hint="cs"/>
          <w:rtl/>
        </w:rPr>
        <w:t>اندازه‌ی</w:t>
      </w:r>
      <w:proofErr w:type="spellEnd"/>
      <w:r>
        <w:rPr>
          <w:rFonts w:hint="cs"/>
          <w:rtl/>
        </w:rPr>
        <w:t xml:space="preserve"> هر </w:t>
      </w:r>
      <w:proofErr w:type="spellStart"/>
      <w:r>
        <w:rPr>
          <w:rFonts w:hint="cs"/>
          <w:rtl/>
        </w:rPr>
        <w:t>زیرکلاس</w:t>
      </w:r>
      <w:proofErr w:type="spellEnd"/>
      <w:r>
        <w:rPr>
          <w:rFonts w:hint="cs"/>
          <w:rtl/>
        </w:rPr>
        <w:t xml:space="preserve"> به تعداد </w:t>
      </w:r>
      <w:proofErr w:type="spellStart"/>
      <w:r>
        <w:rPr>
          <w:rFonts w:hint="cs"/>
          <w:rtl/>
        </w:rPr>
        <w:t>آیتم‌های</w:t>
      </w:r>
      <w:proofErr w:type="spellEnd"/>
      <w:r>
        <w:rPr>
          <w:rFonts w:hint="cs"/>
          <w:rtl/>
        </w:rPr>
        <w:t xml:space="preserve"> متنوع موجود در آن زیر کلاس بستگی دارد. طبق این نقشه می‌توان دریافت که متنوع ترین کالاها در کلاس بهداشت شخصی، تنقلات و شیرینی و </w:t>
      </w:r>
      <w:proofErr w:type="spellStart"/>
      <w:r>
        <w:rPr>
          <w:rFonts w:hint="cs"/>
          <w:rtl/>
        </w:rPr>
        <w:t>نوشیدنی‌ها</w:t>
      </w:r>
      <w:proofErr w:type="spellEnd"/>
      <w:r>
        <w:rPr>
          <w:rFonts w:hint="cs"/>
          <w:rtl/>
        </w:rPr>
        <w:t xml:space="preserve"> قرار دارند. همچنین بیشترین تنوع یک </w:t>
      </w:r>
      <w:proofErr w:type="spellStart"/>
      <w:r>
        <w:rPr>
          <w:rFonts w:hint="cs"/>
          <w:rtl/>
        </w:rPr>
        <w:t>زیرکلاس</w:t>
      </w:r>
      <w:proofErr w:type="spellEnd"/>
      <w:r>
        <w:rPr>
          <w:rFonts w:hint="cs"/>
          <w:rtl/>
        </w:rPr>
        <w:t xml:space="preserve"> مربوط به زیر کلاس </w:t>
      </w:r>
      <w:proofErr w:type="spellStart"/>
      <w:r>
        <w:rPr>
          <w:rFonts w:hint="cs"/>
          <w:rtl/>
        </w:rPr>
        <w:t>شکلات،آبنبات</w:t>
      </w:r>
      <w:proofErr w:type="spellEnd"/>
      <w:r>
        <w:rPr>
          <w:rFonts w:hint="cs"/>
          <w:rtl/>
        </w:rPr>
        <w:t xml:space="preserve"> و کاکائو، شامپو سر و بدن، بیسکوئیت و </w:t>
      </w:r>
      <w:proofErr w:type="spellStart"/>
      <w:r>
        <w:rPr>
          <w:rFonts w:hint="cs"/>
          <w:rtl/>
        </w:rPr>
        <w:t>ویفر</w:t>
      </w:r>
      <w:proofErr w:type="spellEnd"/>
      <w:r>
        <w:rPr>
          <w:rFonts w:hint="cs"/>
          <w:rtl/>
        </w:rPr>
        <w:t xml:space="preserve"> و دستمال کاغذی و </w:t>
      </w:r>
      <w:proofErr w:type="spellStart"/>
      <w:r>
        <w:rPr>
          <w:rFonts w:hint="cs"/>
          <w:rtl/>
        </w:rPr>
        <w:t>ویفر</w:t>
      </w:r>
      <w:proofErr w:type="spellEnd"/>
      <w:r>
        <w:rPr>
          <w:rFonts w:hint="cs"/>
          <w:rtl/>
        </w:rPr>
        <w:t xml:space="preserve"> است. مشخص است که کالاهایی که در این </w:t>
      </w:r>
      <w:proofErr w:type="spellStart"/>
      <w:r>
        <w:rPr>
          <w:rFonts w:hint="cs"/>
          <w:rtl/>
        </w:rPr>
        <w:t>زیردسته‌ها</w:t>
      </w:r>
      <w:proofErr w:type="spellEnd"/>
      <w:r>
        <w:rPr>
          <w:rFonts w:hint="cs"/>
          <w:rtl/>
        </w:rPr>
        <w:t xml:space="preserve"> قرار دارند در انواع </w:t>
      </w:r>
      <w:proofErr w:type="spellStart"/>
      <w:r>
        <w:rPr>
          <w:rFonts w:hint="cs"/>
          <w:rtl/>
        </w:rPr>
        <w:t>برندها</w:t>
      </w:r>
      <w:proofErr w:type="spellEnd"/>
      <w:r>
        <w:rPr>
          <w:rFonts w:hint="cs"/>
          <w:rtl/>
        </w:rPr>
        <w:t xml:space="preserve">، </w:t>
      </w:r>
      <w:proofErr w:type="spellStart"/>
      <w:r>
        <w:rPr>
          <w:rFonts w:hint="cs"/>
          <w:rtl/>
        </w:rPr>
        <w:t>مزه‌ها</w:t>
      </w:r>
      <w:proofErr w:type="spellEnd"/>
      <w:r>
        <w:rPr>
          <w:rFonts w:hint="cs"/>
          <w:rtl/>
        </w:rPr>
        <w:t xml:space="preserve"> و </w:t>
      </w:r>
      <w:proofErr w:type="spellStart"/>
      <w:r>
        <w:rPr>
          <w:rFonts w:hint="cs"/>
          <w:rtl/>
        </w:rPr>
        <w:t>اندازه‌ها</w:t>
      </w:r>
      <w:proofErr w:type="spellEnd"/>
      <w:r>
        <w:rPr>
          <w:rFonts w:hint="cs"/>
          <w:rtl/>
        </w:rPr>
        <w:t xml:space="preserve"> تولید میشوند بنابراین </w:t>
      </w:r>
      <w:proofErr w:type="spellStart"/>
      <w:r>
        <w:rPr>
          <w:rFonts w:hint="cs"/>
          <w:rtl/>
        </w:rPr>
        <w:t>آیتم‌های</w:t>
      </w:r>
      <w:proofErr w:type="spellEnd"/>
      <w:r>
        <w:rPr>
          <w:rFonts w:hint="cs"/>
          <w:rtl/>
        </w:rPr>
        <w:t xml:space="preserve"> مختلف زیادی در هر زیر کلاس از </w:t>
      </w:r>
      <w:proofErr w:type="spellStart"/>
      <w:r>
        <w:rPr>
          <w:rFonts w:hint="cs"/>
          <w:rtl/>
        </w:rPr>
        <w:t>آن‌ها</w:t>
      </w:r>
      <w:proofErr w:type="spellEnd"/>
      <w:r>
        <w:rPr>
          <w:rFonts w:hint="cs"/>
          <w:rtl/>
        </w:rPr>
        <w:t xml:space="preserve"> وجود دارد.</w:t>
      </w:r>
    </w:p>
    <w:p w14:paraId="195D8BFB" w14:textId="37F15638" w:rsidR="00513E01" w:rsidRDefault="00513E01" w:rsidP="0051039B">
      <w:pPr>
        <w:rPr>
          <w:rtl/>
        </w:rPr>
      </w:pPr>
      <w:r>
        <w:rPr>
          <w:noProof/>
        </w:rPr>
        <w:lastRenderedPageBreak/>
        <w:drawing>
          <wp:inline distT="0" distB="0" distL="0" distR="0" wp14:anchorId="78B89BB0" wp14:editId="1DFE38C3">
            <wp:extent cx="6116320" cy="407885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117872" cy="4079889"/>
                    </a:xfrm>
                    <a:prstGeom prst="rect">
                      <a:avLst/>
                    </a:prstGeom>
                    <a:noFill/>
                    <a:ln>
                      <a:noFill/>
                    </a:ln>
                  </pic:spPr>
                </pic:pic>
              </a:graphicData>
            </a:graphic>
          </wp:inline>
        </w:drawing>
      </w:r>
    </w:p>
    <w:p w14:paraId="40856182" w14:textId="10C0A38D" w:rsidR="00513E01" w:rsidRDefault="006A44C2" w:rsidP="0051039B">
      <w:pPr>
        <w:rPr>
          <w:rtl/>
        </w:rPr>
      </w:pPr>
      <w:r>
        <w:rPr>
          <w:rFonts w:hint="cs"/>
          <w:rtl/>
        </w:rPr>
        <w:t xml:space="preserve">حال اگر نمودار بالا را با توجه به میزان خرید مشتریان رسم کنیم </w:t>
      </w:r>
      <w:proofErr w:type="spellStart"/>
      <w:r>
        <w:rPr>
          <w:rFonts w:hint="cs"/>
          <w:rtl/>
        </w:rPr>
        <w:t>می‌بینیم</w:t>
      </w:r>
      <w:proofErr w:type="spellEnd"/>
      <w:r>
        <w:rPr>
          <w:rFonts w:hint="cs"/>
          <w:rtl/>
        </w:rPr>
        <w:t xml:space="preserve"> که تقریبا نیمی از سفارش مشتریان را </w:t>
      </w:r>
      <w:proofErr w:type="spellStart"/>
      <w:r>
        <w:rPr>
          <w:rFonts w:hint="cs"/>
          <w:rtl/>
        </w:rPr>
        <w:t>صیفی‌جات</w:t>
      </w:r>
      <w:proofErr w:type="spellEnd"/>
      <w:r>
        <w:rPr>
          <w:rFonts w:hint="cs"/>
          <w:rtl/>
        </w:rPr>
        <w:t xml:space="preserve"> و میوه تشکیل </w:t>
      </w:r>
      <w:proofErr w:type="spellStart"/>
      <w:r>
        <w:rPr>
          <w:rFonts w:hint="cs"/>
          <w:rtl/>
        </w:rPr>
        <w:t>می‌دهد</w:t>
      </w:r>
      <w:proofErr w:type="spellEnd"/>
      <w:r>
        <w:rPr>
          <w:rFonts w:hint="cs"/>
          <w:rtl/>
        </w:rPr>
        <w:t xml:space="preserve">. این نشان </w:t>
      </w:r>
      <w:proofErr w:type="spellStart"/>
      <w:r>
        <w:rPr>
          <w:rFonts w:hint="cs"/>
          <w:rtl/>
        </w:rPr>
        <w:t>می‌دهد</w:t>
      </w:r>
      <w:proofErr w:type="spellEnd"/>
      <w:r>
        <w:rPr>
          <w:rFonts w:hint="cs"/>
          <w:rtl/>
        </w:rPr>
        <w:t xml:space="preserve"> که تنوع زیاد در این </w:t>
      </w:r>
      <w:proofErr w:type="spellStart"/>
      <w:r>
        <w:rPr>
          <w:rFonts w:hint="cs"/>
          <w:rtl/>
        </w:rPr>
        <w:t>دیتاست</w:t>
      </w:r>
      <w:proofErr w:type="spellEnd"/>
      <w:r>
        <w:rPr>
          <w:rFonts w:hint="cs"/>
          <w:rtl/>
        </w:rPr>
        <w:t xml:space="preserve"> ارتباطی با </w:t>
      </w:r>
      <w:proofErr w:type="spellStart"/>
      <w:r w:rsidR="00375B46">
        <w:rPr>
          <w:rFonts w:hint="cs"/>
          <w:rtl/>
        </w:rPr>
        <w:t>علاقه‌ی</w:t>
      </w:r>
      <w:proofErr w:type="spellEnd"/>
      <w:r w:rsidR="00375B46">
        <w:rPr>
          <w:rFonts w:hint="cs"/>
          <w:rtl/>
        </w:rPr>
        <w:t xml:space="preserve"> مشتریان به خرید آن محصول ندارد. </w:t>
      </w:r>
      <w:proofErr w:type="spellStart"/>
      <w:r w:rsidR="00375B46">
        <w:rPr>
          <w:rFonts w:hint="cs"/>
          <w:rtl/>
        </w:rPr>
        <w:t>محصولاتی</w:t>
      </w:r>
      <w:proofErr w:type="spellEnd"/>
      <w:r w:rsidR="00375B46">
        <w:rPr>
          <w:rFonts w:hint="cs"/>
          <w:rtl/>
        </w:rPr>
        <w:t xml:space="preserve"> مانند میوه و </w:t>
      </w:r>
      <w:proofErr w:type="spellStart"/>
      <w:r w:rsidR="00F85A50">
        <w:rPr>
          <w:rFonts w:hint="cs"/>
          <w:rtl/>
        </w:rPr>
        <w:t>سبز</w:t>
      </w:r>
      <w:r w:rsidR="00375B46">
        <w:rPr>
          <w:rFonts w:hint="cs"/>
          <w:rtl/>
        </w:rPr>
        <w:t>ی‌جات</w:t>
      </w:r>
      <w:proofErr w:type="spellEnd"/>
      <w:r w:rsidR="00375B46">
        <w:rPr>
          <w:rFonts w:hint="cs"/>
          <w:rtl/>
        </w:rPr>
        <w:t xml:space="preserve"> که به طور مرتب مورد نیاز مردم است حجم زیادی از فروش را به خود اختصاص </w:t>
      </w:r>
      <w:proofErr w:type="spellStart"/>
      <w:r w:rsidR="00375B46">
        <w:rPr>
          <w:rFonts w:hint="cs"/>
          <w:rtl/>
        </w:rPr>
        <w:t>می‌دهد</w:t>
      </w:r>
      <w:proofErr w:type="spellEnd"/>
      <w:r w:rsidR="00375B46">
        <w:rPr>
          <w:rFonts w:hint="cs"/>
          <w:rtl/>
        </w:rPr>
        <w:t xml:space="preserve">. پس از آن لبنیات و تخم و مرغ در </w:t>
      </w:r>
      <w:proofErr w:type="spellStart"/>
      <w:r w:rsidR="00375B46">
        <w:rPr>
          <w:rFonts w:hint="cs"/>
          <w:rtl/>
        </w:rPr>
        <w:t>رتبه‌ی</w:t>
      </w:r>
      <w:proofErr w:type="spellEnd"/>
      <w:r w:rsidR="00375B46">
        <w:rPr>
          <w:rFonts w:hint="cs"/>
          <w:rtl/>
        </w:rPr>
        <w:t xml:space="preserve"> بعدی هستند که با سرعت کمتری خرید </w:t>
      </w:r>
      <w:proofErr w:type="spellStart"/>
      <w:r w:rsidR="00375B46">
        <w:rPr>
          <w:rFonts w:hint="cs"/>
          <w:rtl/>
        </w:rPr>
        <w:t>می‌شوند</w:t>
      </w:r>
      <w:proofErr w:type="spellEnd"/>
      <w:r w:rsidR="00375B46">
        <w:rPr>
          <w:rFonts w:hint="cs"/>
          <w:rtl/>
        </w:rPr>
        <w:t xml:space="preserve"> و پس از</w:t>
      </w:r>
      <w:r w:rsidR="003E61FA">
        <w:rPr>
          <w:rFonts w:hint="cs"/>
          <w:rtl/>
        </w:rPr>
        <w:t xml:space="preserve"> آن</w:t>
      </w:r>
      <w:r w:rsidR="00375B46">
        <w:rPr>
          <w:rFonts w:hint="cs"/>
          <w:rtl/>
        </w:rPr>
        <w:t xml:space="preserve"> تنقلات و شیرینی </w:t>
      </w:r>
      <w:r w:rsidR="003E61FA">
        <w:rPr>
          <w:rFonts w:hint="cs"/>
          <w:rtl/>
        </w:rPr>
        <w:t xml:space="preserve">و </w:t>
      </w:r>
      <w:proofErr w:type="spellStart"/>
      <w:r w:rsidR="003E61FA">
        <w:rPr>
          <w:rFonts w:hint="cs"/>
          <w:rtl/>
        </w:rPr>
        <w:t>شویند‌ه‌های</w:t>
      </w:r>
      <w:proofErr w:type="spellEnd"/>
      <w:r w:rsidR="003E61FA">
        <w:rPr>
          <w:rFonts w:hint="cs"/>
          <w:rtl/>
        </w:rPr>
        <w:t xml:space="preserve"> بهداشتی بیشترین میزان خرید را دارند.</w:t>
      </w:r>
    </w:p>
    <w:p w14:paraId="00E876D2" w14:textId="1BD7F901" w:rsidR="006A44C2" w:rsidRDefault="006A44C2" w:rsidP="0051039B">
      <w:pPr>
        <w:rPr>
          <w:rtl/>
        </w:rPr>
      </w:pPr>
      <w:r>
        <w:rPr>
          <w:noProof/>
        </w:rPr>
        <w:lastRenderedPageBreak/>
        <w:drawing>
          <wp:inline distT="0" distB="0" distL="0" distR="0" wp14:anchorId="274358E2" wp14:editId="13623A1F">
            <wp:extent cx="5943600" cy="39636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3963670"/>
                    </a:xfrm>
                    <a:prstGeom prst="rect">
                      <a:avLst/>
                    </a:prstGeom>
                    <a:noFill/>
                    <a:ln>
                      <a:noFill/>
                    </a:ln>
                  </pic:spPr>
                </pic:pic>
              </a:graphicData>
            </a:graphic>
          </wp:inline>
        </w:drawing>
      </w:r>
    </w:p>
    <w:p w14:paraId="3D91A3A9" w14:textId="518211DE" w:rsidR="00F85A50" w:rsidRDefault="00F85A50" w:rsidP="00C94D45">
      <w:pPr>
        <w:rPr>
          <w:rtl/>
        </w:rPr>
      </w:pPr>
      <w:r>
        <w:rPr>
          <w:rFonts w:hint="cs"/>
          <w:rtl/>
        </w:rPr>
        <w:t xml:space="preserve">در نمودارهای بعدی سعی داریم رفتار و مشخصات مشتریان را شناسایی کنیم. در نمودار </w:t>
      </w:r>
      <w:proofErr w:type="spellStart"/>
      <w:r>
        <w:rPr>
          <w:rFonts w:hint="cs"/>
          <w:rtl/>
        </w:rPr>
        <w:t>دایره‌ای</w:t>
      </w:r>
      <w:proofErr w:type="spellEnd"/>
      <w:r>
        <w:rPr>
          <w:rFonts w:hint="cs"/>
          <w:rtl/>
        </w:rPr>
        <w:t xml:space="preserve"> زیر توزیع برچسب مشتریان را نشان </w:t>
      </w:r>
      <w:proofErr w:type="spellStart"/>
      <w:r>
        <w:rPr>
          <w:rFonts w:hint="cs"/>
          <w:rtl/>
        </w:rPr>
        <w:t>می‌دهیم</w:t>
      </w:r>
      <w:proofErr w:type="spellEnd"/>
      <w:r>
        <w:rPr>
          <w:rFonts w:hint="cs"/>
          <w:rtl/>
        </w:rPr>
        <w:t xml:space="preserve"> که بر حسب آن تعداد کمی از مشتریان بدون برچسب هستند. قسمت زیادی از مشتریان </w:t>
      </w:r>
      <w:proofErr w:type="spellStart"/>
      <w:r>
        <w:rPr>
          <w:rFonts w:hint="cs"/>
          <w:rtl/>
        </w:rPr>
        <w:t>زامبی</w:t>
      </w:r>
      <w:proofErr w:type="spellEnd"/>
      <w:r>
        <w:rPr>
          <w:rFonts w:hint="cs"/>
          <w:rtl/>
        </w:rPr>
        <w:t xml:space="preserve"> هستند که این برچسب به </w:t>
      </w:r>
      <w:proofErr w:type="spellStart"/>
      <w:r>
        <w:rPr>
          <w:rFonts w:hint="cs"/>
          <w:rtl/>
        </w:rPr>
        <w:t>مشتریانی</w:t>
      </w:r>
      <w:proofErr w:type="spellEnd"/>
      <w:r>
        <w:rPr>
          <w:rFonts w:hint="cs"/>
          <w:rtl/>
        </w:rPr>
        <w:t xml:space="preserve"> که سود زیادی برای فروشگاه ندارند و غالبا برای بهره بردن از تخفیف از فروشگاه خرید </w:t>
      </w:r>
      <w:proofErr w:type="spellStart"/>
      <w:r>
        <w:rPr>
          <w:rFonts w:hint="cs"/>
          <w:rtl/>
        </w:rPr>
        <w:t>می‌کنند</w:t>
      </w:r>
      <w:proofErr w:type="spellEnd"/>
      <w:r>
        <w:rPr>
          <w:rFonts w:hint="cs"/>
          <w:rtl/>
        </w:rPr>
        <w:t xml:space="preserve"> قرار دارند</w:t>
      </w:r>
      <w:r w:rsidR="00C94D45">
        <w:rPr>
          <w:rFonts w:hint="cs"/>
          <w:rtl/>
        </w:rPr>
        <w:t xml:space="preserve"> و قسمت کمتری از مشتریان برچسب </w:t>
      </w:r>
      <w:r w:rsidR="00C94D45">
        <w:t>"champion"</w:t>
      </w:r>
      <w:r w:rsidR="00C94D45">
        <w:rPr>
          <w:rFonts w:hint="cs"/>
          <w:rtl/>
        </w:rPr>
        <w:t xml:space="preserve"> یا </w:t>
      </w:r>
      <w:r w:rsidR="00C94D45">
        <w:t>"loyal"</w:t>
      </w:r>
      <w:r w:rsidR="00C94D45">
        <w:rPr>
          <w:rFonts w:hint="cs"/>
          <w:rtl/>
        </w:rPr>
        <w:t xml:space="preserve"> دارند که به این معنی است که آنان خرید زیاد و مرتب از فروشگاه دارند و سود زیادی </w:t>
      </w:r>
      <w:proofErr w:type="spellStart"/>
      <w:r w:rsidR="00C94D45">
        <w:rPr>
          <w:rFonts w:hint="cs"/>
          <w:rtl/>
        </w:rPr>
        <w:t>نسیب</w:t>
      </w:r>
      <w:proofErr w:type="spellEnd"/>
      <w:r w:rsidR="00C94D45">
        <w:rPr>
          <w:rFonts w:hint="cs"/>
          <w:rtl/>
        </w:rPr>
        <w:t xml:space="preserve"> فروشگاه </w:t>
      </w:r>
      <w:proofErr w:type="spellStart"/>
      <w:r w:rsidR="00C94D45">
        <w:rPr>
          <w:rFonts w:hint="cs"/>
          <w:rtl/>
        </w:rPr>
        <w:t>می‌کنند</w:t>
      </w:r>
      <w:proofErr w:type="spellEnd"/>
      <w:r w:rsidR="00C94D45">
        <w:rPr>
          <w:rFonts w:hint="cs"/>
          <w:rtl/>
        </w:rPr>
        <w:t xml:space="preserve"> اما به طور کلی نسبت برچسب مشتریان به طور زیادی با یکدیگر تفاوت ندارد.</w:t>
      </w:r>
    </w:p>
    <w:p w14:paraId="05F45CCD" w14:textId="6AD6527C" w:rsidR="00C94D45" w:rsidRDefault="00C94D45" w:rsidP="00C94D45">
      <w:pPr>
        <w:jc w:val="center"/>
        <w:rPr>
          <w:rtl/>
        </w:rPr>
      </w:pPr>
      <w:r>
        <w:rPr>
          <w:noProof/>
        </w:rPr>
        <w:drawing>
          <wp:inline distT="0" distB="0" distL="0" distR="0" wp14:anchorId="3B274F4A" wp14:editId="6E19A79E">
            <wp:extent cx="3054177" cy="2742374"/>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9020" t="6442" r="2729" b="14317"/>
                    <a:stretch/>
                  </pic:blipFill>
                  <pic:spPr bwMode="auto">
                    <a:xfrm>
                      <a:off x="0" y="0"/>
                      <a:ext cx="3058898" cy="2746613"/>
                    </a:xfrm>
                    <a:prstGeom prst="rect">
                      <a:avLst/>
                    </a:prstGeom>
                    <a:noFill/>
                    <a:ln>
                      <a:noFill/>
                    </a:ln>
                    <a:extLst>
                      <a:ext uri="{53640926-AAD7-44D8-BBD7-CCE9431645EC}">
                        <a14:shadowObscured xmlns:a14="http://schemas.microsoft.com/office/drawing/2010/main"/>
                      </a:ext>
                    </a:extLst>
                  </pic:spPr>
                </pic:pic>
              </a:graphicData>
            </a:graphic>
          </wp:inline>
        </w:drawing>
      </w:r>
    </w:p>
    <w:p w14:paraId="3ACF9A16" w14:textId="77777777" w:rsidR="003F000C" w:rsidRDefault="003F000C" w:rsidP="00C94D45">
      <w:pPr>
        <w:rPr>
          <w:rtl/>
        </w:rPr>
      </w:pPr>
    </w:p>
    <w:p w14:paraId="2A2CF32E" w14:textId="3D959952" w:rsidR="003F000C" w:rsidRDefault="003F000C" w:rsidP="005336BA">
      <w:pPr>
        <w:rPr>
          <w:rtl/>
        </w:rPr>
      </w:pPr>
      <w:r>
        <w:rPr>
          <w:rFonts w:hint="cs"/>
          <w:rtl/>
        </w:rPr>
        <w:lastRenderedPageBreak/>
        <w:t xml:space="preserve">برای بررسی بهتر لیبل مشتریان، نمودار توزیع میانگین فاصله‌ی بین دو خرید و همچنین تعداد خرید هر مشتری در نمودار </w:t>
      </w:r>
      <w:proofErr w:type="spellStart"/>
      <w:r>
        <w:rPr>
          <w:rFonts w:hint="cs"/>
          <w:rtl/>
        </w:rPr>
        <w:t>نقطه‌ای</w:t>
      </w:r>
      <w:proofErr w:type="spellEnd"/>
      <w:r w:rsidR="000A676C">
        <w:rPr>
          <w:rStyle w:val="FootnoteReference"/>
          <w:rtl/>
        </w:rPr>
        <w:footnoteReference w:id="34"/>
      </w:r>
      <w:r w:rsidR="005336BA">
        <w:rPr>
          <w:rFonts w:hint="cs"/>
          <w:rtl/>
        </w:rPr>
        <w:t xml:space="preserve"> زیر نمایش داده شدند. برای اینکه </w:t>
      </w:r>
      <w:proofErr w:type="spellStart"/>
      <w:r w:rsidR="005336BA">
        <w:rPr>
          <w:rFonts w:hint="cs"/>
          <w:rtl/>
        </w:rPr>
        <w:t>لیبل‌های</w:t>
      </w:r>
      <w:proofErr w:type="spellEnd"/>
      <w:r w:rsidR="005336BA">
        <w:rPr>
          <w:rFonts w:hint="cs"/>
          <w:rtl/>
        </w:rPr>
        <w:t xml:space="preserve"> مختلف با یکدیگر تداخل دارند و بتوان </w:t>
      </w:r>
      <w:proofErr w:type="spellStart"/>
      <w:r w:rsidR="005336BA">
        <w:rPr>
          <w:rFonts w:hint="cs"/>
          <w:rtl/>
        </w:rPr>
        <w:t>آن‌ها</w:t>
      </w:r>
      <w:proofErr w:type="spellEnd"/>
      <w:r w:rsidR="005336BA">
        <w:rPr>
          <w:rFonts w:hint="cs"/>
          <w:rtl/>
        </w:rPr>
        <w:t xml:space="preserve"> را به طور متمایز نشان داد، </w:t>
      </w:r>
      <w:proofErr w:type="spellStart"/>
      <w:r w:rsidR="005336BA">
        <w:rPr>
          <w:rFonts w:hint="cs"/>
          <w:rtl/>
        </w:rPr>
        <w:t>لیبل‌ها</w:t>
      </w:r>
      <w:proofErr w:type="spellEnd"/>
      <w:r w:rsidR="005336BA">
        <w:rPr>
          <w:rFonts w:hint="cs"/>
          <w:rtl/>
        </w:rPr>
        <w:t xml:space="preserve"> را در دو نمودار متفاوت نشان داده</w:t>
      </w:r>
      <w:r w:rsidR="005336BA">
        <w:t>‎</w:t>
      </w:r>
      <w:r w:rsidR="005336BA">
        <w:rPr>
          <w:rFonts w:hint="cs"/>
          <w:rtl/>
        </w:rPr>
        <w:t xml:space="preserve"> </w:t>
      </w:r>
      <w:proofErr w:type="spellStart"/>
      <w:r w:rsidR="003C69B9">
        <w:rPr>
          <w:rFonts w:hint="cs"/>
          <w:rtl/>
        </w:rPr>
        <w:t>اند</w:t>
      </w:r>
      <w:proofErr w:type="spellEnd"/>
      <w:r w:rsidR="003C69B9">
        <w:rPr>
          <w:rFonts w:hint="cs"/>
          <w:rtl/>
        </w:rPr>
        <w:t>.</w:t>
      </w:r>
    </w:p>
    <w:p w14:paraId="5FFFAA0C" w14:textId="4CA81F57" w:rsidR="003C69B9" w:rsidRDefault="003C69B9" w:rsidP="003C69B9">
      <w:pPr>
        <w:ind w:left="-540" w:right="-720"/>
        <w:rPr>
          <w:rtl/>
        </w:rPr>
      </w:pPr>
      <w:r>
        <w:rPr>
          <w:noProof/>
        </w:rPr>
        <w:drawing>
          <wp:inline distT="0" distB="0" distL="0" distR="0" wp14:anchorId="6C392778" wp14:editId="5F40A218">
            <wp:extent cx="3261605" cy="1839685"/>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6868" t="7557" r="8700" b="5128"/>
                    <a:stretch/>
                  </pic:blipFill>
                  <pic:spPr bwMode="auto">
                    <a:xfrm>
                      <a:off x="0" y="0"/>
                      <a:ext cx="3298623" cy="1860565"/>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19E4423" wp14:editId="753A75C2">
            <wp:extent cx="3257233" cy="1818252"/>
            <wp:effectExtent l="0" t="0" r="63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6594" t="7891" r="8425" b="5131"/>
                    <a:stretch/>
                  </pic:blipFill>
                  <pic:spPr bwMode="auto">
                    <a:xfrm>
                      <a:off x="0" y="0"/>
                      <a:ext cx="3283431" cy="1832876"/>
                    </a:xfrm>
                    <a:prstGeom prst="rect">
                      <a:avLst/>
                    </a:prstGeom>
                    <a:noFill/>
                    <a:ln>
                      <a:noFill/>
                    </a:ln>
                    <a:extLst>
                      <a:ext uri="{53640926-AAD7-44D8-BBD7-CCE9431645EC}">
                        <a14:shadowObscured xmlns:a14="http://schemas.microsoft.com/office/drawing/2010/main"/>
                      </a:ext>
                    </a:extLst>
                  </pic:spPr>
                </pic:pic>
              </a:graphicData>
            </a:graphic>
          </wp:inline>
        </w:drawing>
      </w:r>
    </w:p>
    <w:p w14:paraId="743A5D2F" w14:textId="61291154" w:rsidR="003F000C" w:rsidRDefault="003C69B9" w:rsidP="00C94D45">
      <w:pPr>
        <w:rPr>
          <w:rtl/>
        </w:rPr>
      </w:pPr>
      <w:r>
        <w:rPr>
          <w:rFonts w:hint="cs"/>
          <w:rtl/>
        </w:rPr>
        <w:t xml:space="preserve">در ادامه </w:t>
      </w:r>
      <w:r w:rsidR="000A676C">
        <w:rPr>
          <w:rFonts w:hint="cs"/>
          <w:rtl/>
        </w:rPr>
        <w:t xml:space="preserve">نیز نمودار </w:t>
      </w:r>
      <w:proofErr w:type="spellStart"/>
      <w:r w:rsidR="000A676C">
        <w:rPr>
          <w:rFonts w:hint="cs"/>
          <w:rtl/>
        </w:rPr>
        <w:t>جعبه‌ای</w:t>
      </w:r>
      <w:proofErr w:type="spellEnd"/>
      <w:r w:rsidR="000A676C">
        <w:rPr>
          <w:rStyle w:val="FootnoteReference"/>
          <w:rtl/>
        </w:rPr>
        <w:footnoteReference w:id="35"/>
      </w:r>
      <w:r w:rsidR="000A676C">
        <w:rPr>
          <w:rFonts w:hint="cs"/>
          <w:rtl/>
        </w:rPr>
        <w:t xml:space="preserve"> </w:t>
      </w:r>
      <w:proofErr w:type="spellStart"/>
      <w:r w:rsidR="000A676C">
        <w:rPr>
          <w:rFonts w:hint="cs"/>
          <w:rtl/>
        </w:rPr>
        <w:t>هزینه‌ای</w:t>
      </w:r>
      <w:proofErr w:type="spellEnd"/>
      <w:r w:rsidR="000A676C">
        <w:rPr>
          <w:rFonts w:hint="cs"/>
          <w:rtl/>
        </w:rPr>
        <w:t xml:space="preserve"> که هر لیبل به </w:t>
      </w:r>
      <w:proofErr w:type="spellStart"/>
      <w:r w:rsidR="000A676C">
        <w:rPr>
          <w:rFonts w:hint="cs"/>
          <w:rtl/>
        </w:rPr>
        <w:t>ازای</w:t>
      </w:r>
      <w:proofErr w:type="spellEnd"/>
      <w:r w:rsidR="000A676C">
        <w:rPr>
          <w:rFonts w:hint="cs"/>
          <w:rtl/>
        </w:rPr>
        <w:t xml:space="preserve"> هر سبد خرید پرداخت می‌کند را نشان </w:t>
      </w:r>
      <w:proofErr w:type="spellStart"/>
      <w:r w:rsidR="000A676C">
        <w:rPr>
          <w:rFonts w:hint="cs"/>
          <w:rtl/>
        </w:rPr>
        <w:t>می‌دهد</w:t>
      </w:r>
      <w:proofErr w:type="spellEnd"/>
      <w:r w:rsidR="000A676C">
        <w:rPr>
          <w:rFonts w:hint="cs"/>
          <w:rtl/>
        </w:rPr>
        <w:t>.</w:t>
      </w:r>
      <w:r w:rsidR="00462CFD">
        <w:rPr>
          <w:rFonts w:hint="cs"/>
          <w:rtl/>
        </w:rPr>
        <w:t xml:space="preserve"> هر چه قیمت سبد بیشتر باشد،</w:t>
      </w:r>
      <w:r w:rsidR="005E2E21">
        <w:rPr>
          <w:rFonts w:hint="cs"/>
          <w:rtl/>
        </w:rPr>
        <w:t xml:space="preserve"> سودی که عاید فروشگاه </w:t>
      </w:r>
      <w:proofErr w:type="spellStart"/>
      <w:r w:rsidR="005E2E21">
        <w:rPr>
          <w:rFonts w:hint="cs"/>
          <w:rtl/>
        </w:rPr>
        <w:t>می‌شود</w:t>
      </w:r>
      <w:proofErr w:type="spellEnd"/>
      <w:r w:rsidR="005E2E21">
        <w:rPr>
          <w:rFonts w:hint="cs"/>
          <w:rtl/>
        </w:rPr>
        <w:t xml:space="preserve"> بیشتر است. دلیل آن این است که هر سبد </w:t>
      </w:r>
      <w:proofErr w:type="spellStart"/>
      <w:r w:rsidR="005E2E21">
        <w:rPr>
          <w:rFonts w:hint="cs"/>
          <w:rtl/>
        </w:rPr>
        <w:t>هزینه‌ای</w:t>
      </w:r>
      <w:proofErr w:type="spellEnd"/>
      <w:r w:rsidR="005E2E21">
        <w:rPr>
          <w:rFonts w:hint="cs"/>
          <w:rtl/>
        </w:rPr>
        <w:t xml:space="preserve"> تقریبا ثابت بسته بندی و ارسال دارد که اگر قیمت کل سبد بیشتر باشد، سود بیشتری به </w:t>
      </w:r>
      <w:proofErr w:type="spellStart"/>
      <w:r w:rsidR="005E2E21">
        <w:rPr>
          <w:rFonts w:hint="cs"/>
          <w:rtl/>
        </w:rPr>
        <w:t>ازای</w:t>
      </w:r>
      <w:proofErr w:type="spellEnd"/>
      <w:r w:rsidR="005E2E21">
        <w:rPr>
          <w:rFonts w:hint="cs"/>
          <w:rtl/>
        </w:rPr>
        <w:t xml:space="preserve"> مقدار کمی </w:t>
      </w:r>
      <w:proofErr w:type="spellStart"/>
      <w:r w:rsidR="005E2E21">
        <w:rPr>
          <w:rFonts w:hint="cs"/>
          <w:rtl/>
        </w:rPr>
        <w:t>هزینه‌ی</w:t>
      </w:r>
      <w:proofErr w:type="spellEnd"/>
      <w:r w:rsidR="005E2E21">
        <w:rPr>
          <w:rFonts w:hint="cs"/>
          <w:rtl/>
        </w:rPr>
        <w:t xml:space="preserve"> بسته بندی و ارسال به فروشگاه </w:t>
      </w:r>
      <w:proofErr w:type="spellStart"/>
      <w:r w:rsidR="005E2E21">
        <w:rPr>
          <w:rFonts w:hint="cs"/>
          <w:rtl/>
        </w:rPr>
        <w:t>می‌رسد</w:t>
      </w:r>
      <w:proofErr w:type="spellEnd"/>
      <w:r w:rsidR="005E2E21">
        <w:rPr>
          <w:rFonts w:hint="cs"/>
          <w:rtl/>
        </w:rPr>
        <w:t>. همچنین اگر</w:t>
      </w:r>
      <w:r w:rsidR="0013193B">
        <w:rPr>
          <w:rFonts w:hint="cs"/>
          <w:rtl/>
        </w:rPr>
        <w:t xml:space="preserve"> یک مشتری برای بهره بردن از تخفیف اقدام به خرید از فروشگاه بکند، معمولا خرید را با کمترین هزینه انجام </w:t>
      </w:r>
      <w:proofErr w:type="spellStart"/>
      <w:r w:rsidR="0013193B">
        <w:rPr>
          <w:rFonts w:hint="cs"/>
          <w:rtl/>
        </w:rPr>
        <w:t>می‌دهند</w:t>
      </w:r>
      <w:proofErr w:type="spellEnd"/>
      <w:r w:rsidR="0013193B">
        <w:rPr>
          <w:rFonts w:hint="cs"/>
          <w:rtl/>
        </w:rPr>
        <w:t xml:space="preserve"> تا از بیشترین درصد تخفیف بهره ببرند.</w:t>
      </w:r>
    </w:p>
    <w:p w14:paraId="614EB1B0" w14:textId="060E82D1" w:rsidR="000A676C" w:rsidRDefault="000A676C" w:rsidP="000A676C">
      <w:pPr>
        <w:ind w:left="-360"/>
        <w:rPr>
          <w:rtl/>
        </w:rPr>
      </w:pPr>
      <w:r>
        <w:rPr>
          <w:noProof/>
        </w:rPr>
        <w:drawing>
          <wp:inline distT="0" distB="0" distL="0" distR="0" wp14:anchorId="010E6B32" wp14:editId="23782F4B">
            <wp:extent cx="5943600" cy="1980565"/>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1980565"/>
                    </a:xfrm>
                    <a:prstGeom prst="rect">
                      <a:avLst/>
                    </a:prstGeom>
                    <a:noFill/>
                    <a:ln>
                      <a:noFill/>
                    </a:ln>
                  </pic:spPr>
                </pic:pic>
              </a:graphicData>
            </a:graphic>
          </wp:inline>
        </w:drawing>
      </w:r>
    </w:p>
    <w:p w14:paraId="75BD4984" w14:textId="77777777" w:rsidR="000A676C" w:rsidRDefault="000A676C" w:rsidP="000A676C">
      <w:pPr>
        <w:ind w:left="-360"/>
        <w:rPr>
          <w:rtl/>
        </w:rPr>
      </w:pPr>
    </w:p>
    <w:p w14:paraId="2E0FA6ED" w14:textId="102F979D" w:rsidR="00462CFD" w:rsidRPr="005C6D3C" w:rsidRDefault="00462CFD" w:rsidP="005C6D3C">
      <w:pPr>
        <w:rPr>
          <w:i/>
          <w:iCs/>
          <w:rtl/>
        </w:rPr>
      </w:pPr>
      <w:r>
        <w:rPr>
          <w:rFonts w:hint="cs"/>
          <w:rtl/>
        </w:rPr>
        <w:t xml:space="preserve">با توجه به نمودار بالا می‌توان به صورت بهتری تفاوت </w:t>
      </w:r>
      <w:proofErr w:type="spellStart"/>
      <w:r>
        <w:rPr>
          <w:rFonts w:hint="cs"/>
          <w:rtl/>
        </w:rPr>
        <w:t>لیبل‌های</w:t>
      </w:r>
      <w:proofErr w:type="spellEnd"/>
      <w:r>
        <w:rPr>
          <w:rFonts w:hint="cs"/>
          <w:rtl/>
        </w:rPr>
        <w:t xml:space="preserve"> متفاوت را درک کرد. </w:t>
      </w:r>
      <w:r>
        <w:t>Champion</w:t>
      </w:r>
      <w:r w:rsidR="005C6D3C">
        <w:rPr>
          <w:rFonts w:hint="cs"/>
          <w:rtl/>
        </w:rPr>
        <w:t xml:space="preserve"> </w:t>
      </w:r>
      <w:r>
        <w:rPr>
          <w:rFonts w:hint="cs"/>
          <w:rtl/>
        </w:rPr>
        <w:t xml:space="preserve">ها </w:t>
      </w:r>
      <w:proofErr w:type="spellStart"/>
      <w:r>
        <w:rPr>
          <w:rFonts w:hint="cs"/>
          <w:rtl/>
        </w:rPr>
        <w:t>خریدهای</w:t>
      </w:r>
      <w:proofErr w:type="spellEnd"/>
      <w:r>
        <w:rPr>
          <w:rFonts w:hint="cs"/>
          <w:rtl/>
        </w:rPr>
        <w:t xml:space="preserve"> بیشتری نسبت به باقی مشتریان انجام </w:t>
      </w:r>
      <w:proofErr w:type="spellStart"/>
      <w:r>
        <w:rPr>
          <w:rFonts w:hint="cs"/>
          <w:rtl/>
        </w:rPr>
        <w:t>داده‌اند</w:t>
      </w:r>
      <w:proofErr w:type="spellEnd"/>
      <w:r>
        <w:rPr>
          <w:rFonts w:hint="cs"/>
          <w:rtl/>
        </w:rPr>
        <w:t xml:space="preserve"> و فاصله‌ی بین </w:t>
      </w:r>
      <w:proofErr w:type="spellStart"/>
      <w:r>
        <w:rPr>
          <w:rFonts w:hint="cs"/>
          <w:rtl/>
        </w:rPr>
        <w:t>خریدهای</w:t>
      </w:r>
      <w:proofErr w:type="spellEnd"/>
      <w:r>
        <w:rPr>
          <w:rFonts w:hint="cs"/>
          <w:rtl/>
        </w:rPr>
        <w:t xml:space="preserve"> </w:t>
      </w:r>
      <w:proofErr w:type="spellStart"/>
      <w:r>
        <w:rPr>
          <w:rFonts w:hint="cs"/>
          <w:rtl/>
        </w:rPr>
        <w:t>آن‌ها</w:t>
      </w:r>
      <w:proofErr w:type="spellEnd"/>
      <w:r>
        <w:rPr>
          <w:rFonts w:hint="cs"/>
          <w:rtl/>
        </w:rPr>
        <w:t xml:space="preserve"> کم است. همچنین میانگین </w:t>
      </w:r>
      <w:r w:rsidR="0013193B">
        <w:rPr>
          <w:rFonts w:hint="cs"/>
          <w:rtl/>
        </w:rPr>
        <w:t xml:space="preserve">قیمت سبد </w:t>
      </w:r>
      <w:proofErr w:type="spellStart"/>
      <w:r w:rsidR="0013193B">
        <w:rPr>
          <w:rFonts w:hint="cs"/>
          <w:rtl/>
        </w:rPr>
        <w:t>آن‌ها</w:t>
      </w:r>
      <w:proofErr w:type="spellEnd"/>
      <w:r w:rsidR="0013193B">
        <w:rPr>
          <w:rFonts w:hint="cs"/>
          <w:rtl/>
        </w:rPr>
        <w:t xml:space="preserve"> بیشتر از سایر </w:t>
      </w:r>
      <w:proofErr w:type="spellStart"/>
      <w:r w:rsidR="0013193B">
        <w:rPr>
          <w:rFonts w:hint="cs"/>
          <w:rtl/>
        </w:rPr>
        <w:t>گروه‌هاست</w:t>
      </w:r>
      <w:proofErr w:type="spellEnd"/>
      <w:r w:rsidR="0013193B">
        <w:rPr>
          <w:rFonts w:hint="cs"/>
          <w:rtl/>
        </w:rPr>
        <w:t>.</w:t>
      </w:r>
      <w:r w:rsidR="005C6D3C">
        <w:rPr>
          <w:rFonts w:hint="cs"/>
          <w:rtl/>
        </w:rPr>
        <w:t xml:space="preserve"> </w:t>
      </w:r>
      <w:r w:rsidR="005C6D3C">
        <w:t>Loyal</w:t>
      </w:r>
      <w:r w:rsidR="005C6D3C">
        <w:rPr>
          <w:rFonts w:hint="cs"/>
          <w:rtl/>
        </w:rPr>
        <w:t xml:space="preserve"> ها به نسبت </w:t>
      </w:r>
      <w:r w:rsidR="005C6D3C">
        <w:t>champion</w:t>
      </w:r>
      <w:r w:rsidR="005C6D3C">
        <w:rPr>
          <w:rFonts w:hint="cs"/>
          <w:rtl/>
        </w:rPr>
        <w:t xml:space="preserve"> ها تعداد خرید کمتری داشته </w:t>
      </w:r>
      <w:proofErr w:type="spellStart"/>
      <w:r w:rsidR="005C6D3C">
        <w:rPr>
          <w:rFonts w:hint="cs"/>
          <w:rtl/>
        </w:rPr>
        <w:t>اند</w:t>
      </w:r>
      <w:proofErr w:type="spellEnd"/>
      <w:r w:rsidR="005C6D3C">
        <w:rPr>
          <w:rFonts w:hint="cs"/>
          <w:rtl/>
        </w:rPr>
        <w:t xml:space="preserve"> اما فاصله‌ی بین </w:t>
      </w:r>
      <w:proofErr w:type="spellStart"/>
      <w:r w:rsidR="005C6D3C">
        <w:rPr>
          <w:rFonts w:hint="cs"/>
          <w:rtl/>
        </w:rPr>
        <w:t>خریدهای</w:t>
      </w:r>
      <w:proofErr w:type="spellEnd"/>
      <w:r w:rsidR="005C6D3C">
        <w:rPr>
          <w:rFonts w:hint="cs"/>
          <w:rtl/>
        </w:rPr>
        <w:t xml:space="preserve"> آنان نیز کم است. مشتریان </w:t>
      </w:r>
      <w:r w:rsidR="005C6D3C">
        <w:t>potential</w:t>
      </w:r>
      <w:r w:rsidR="005C6D3C">
        <w:rPr>
          <w:rFonts w:hint="cs"/>
          <w:rtl/>
        </w:rPr>
        <w:t xml:space="preserve"> آنهایی </w:t>
      </w:r>
      <w:proofErr w:type="spellStart"/>
      <w:r w:rsidR="005C6D3C">
        <w:rPr>
          <w:rFonts w:hint="cs"/>
          <w:rtl/>
        </w:rPr>
        <w:t>اند</w:t>
      </w:r>
      <w:proofErr w:type="spellEnd"/>
      <w:r w:rsidR="005C6D3C">
        <w:rPr>
          <w:rFonts w:hint="cs"/>
          <w:rtl/>
        </w:rPr>
        <w:t xml:space="preserve"> که تعداد خرید کمی انجام </w:t>
      </w:r>
      <w:proofErr w:type="spellStart"/>
      <w:r w:rsidR="005C6D3C">
        <w:rPr>
          <w:rFonts w:hint="cs"/>
          <w:rtl/>
        </w:rPr>
        <w:t>داده‌اند</w:t>
      </w:r>
      <w:proofErr w:type="spellEnd"/>
      <w:r w:rsidR="005C6D3C">
        <w:rPr>
          <w:rFonts w:hint="cs"/>
          <w:rtl/>
        </w:rPr>
        <w:t xml:space="preserve"> و فاصله‌ی بین </w:t>
      </w:r>
      <w:proofErr w:type="spellStart"/>
      <w:r w:rsidR="005C6D3C">
        <w:rPr>
          <w:rFonts w:hint="cs"/>
          <w:rtl/>
        </w:rPr>
        <w:t>خریدهایشان</w:t>
      </w:r>
      <w:proofErr w:type="spellEnd"/>
      <w:r w:rsidR="005C6D3C">
        <w:rPr>
          <w:rFonts w:hint="cs"/>
          <w:rtl/>
        </w:rPr>
        <w:t xml:space="preserve"> زیاد است اما </w:t>
      </w:r>
      <w:proofErr w:type="spellStart"/>
      <w:r w:rsidR="005C6D3C">
        <w:rPr>
          <w:rFonts w:hint="cs"/>
          <w:rtl/>
        </w:rPr>
        <w:t>سبدهای</w:t>
      </w:r>
      <w:proofErr w:type="spellEnd"/>
      <w:r w:rsidR="005C6D3C">
        <w:rPr>
          <w:rFonts w:hint="cs"/>
          <w:rtl/>
        </w:rPr>
        <w:t xml:space="preserve"> گران قیمتی خریداری </w:t>
      </w:r>
      <w:proofErr w:type="spellStart"/>
      <w:r w:rsidR="005C6D3C">
        <w:rPr>
          <w:rFonts w:hint="cs"/>
          <w:rtl/>
        </w:rPr>
        <w:t>می‌کنند</w:t>
      </w:r>
      <w:proofErr w:type="spellEnd"/>
      <w:r w:rsidR="005C6D3C">
        <w:rPr>
          <w:rFonts w:hint="cs"/>
          <w:rtl/>
        </w:rPr>
        <w:t xml:space="preserve"> و به نسبت برای فروشگاه سود آورند. در ادامه مشتریان </w:t>
      </w:r>
      <w:r w:rsidR="005C6D3C">
        <w:t>zombie</w:t>
      </w:r>
      <w:r w:rsidR="005C6D3C">
        <w:rPr>
          <w:rFonts w:hint="cs"/>
          <w:rtl/>
        </w:rPr>
        <w:t xml:space="preserve"> بعضا تعداد خرید کم و بعضا تعداد خرید زیاد داشته </w:t>
      </w:r>
      <w:proofErr w:type="spellStart"/>
      <w:r w:rsidR="005C6D3C">
        <w:rPr>
          <w:rFonts w:hint="cs"/>
          <w:rtl/>
        </w:rPr>
        <w:t>اند</w:t>
      </w:r>
      <w:proofErr w:type="spellEnd"/>
      <w:r w:rsidR="005C6D3C">
        <w:rPr>
          <w:rFonts w:hint="cs"/>
          <w:rtl/>
        </w:rPr>
        <w:t xml:space="preserve"> و در مورد فاصله‌ی بین دو خرید نیز اینگونه است، برخی با فاصله‌ی کم و برخی با فاصله</w:t>
      </w:r>
      <w:r w:rsidR="005C6D3C">
        <w:t>‎</w:t>
      </w:r>
      <w:r w:rsidR="005C6D3C">
        <w:rPr>
          <w:rFonts w:hint="cs"/>
          <w:rtl/>
        </w:rPr>
        <w:t xml:space="preserve">ی زیاد. آن چه باعث تفاوت این مشتریان با باقی </w:t>
      </w:r>
      <w:r w:rsidR="005C6D3C">
        <w:rPr>
          <w:rFonts w:hint="cs"/>
          <w:rtl/>
        </w:rPr>
        <w:lastRenderedPageBreak/>
        <w:t xml:space="preserve">مشتریان است، قیمت سبد خرید </w:t>
      </w:r>
      <w:proofErr w:type="spellStart"/>
      <w:r w:rsidR="005C6D3C">
        <w:rPr>
          <w:rFonts w:hint="cs"/>
          <w:rtl/>
        </w:rPr>
        <w:t>آن‌هاست</w:t>
      </w:r>
      <w:proofErr w:type="spellEnd"/>
      <w:r w:rsidR="005C6D3C">
        <w:rPr>
          <w:rFonts w:hint="cs"/>
          <w:rtl/>
        </w:rPr>
        <w:t xml:space="preserve"> که با فاصله‌ی زیادی نسبت به باقی </w:t>
      </w:r>
      <w:proofErr w:type="spellStart"/>
      <w:r w:rsidR="005C6D3C">
        <w:rPr>
          <w:rFonts w:hint="cs"/>
          <w:rtl/>
        </w:rPr>
        <w:t>گروه‌ها</w:t>
      </w:r>
      <w:proofErr w:type="spellEnd"/>
      <w:r w:rsidR="005C6D3C">
        <w:rPr>
          <w:rFonts w:hint="cs"/>
          <w:rtl/>
        </w:rPr>
        <w:t xml:space="preserve">، </w:t>
      </w:r>
      <w:proofErr w:type="spellStart"/>
      <w:r w:rsidR="005C6D3C">
        <w:rPr>
          <w:rFonts w:hint="cs"/>
          <w:rtl/>
        </w:rPr>
        <w:t>ارزان‌ترین</w:t>
      </w:r>
      <w:proofErr w:type="spellEnd"/>
      <w:r w:rsidR="005C6D3C">
        <w:rPr>
          <w:rFonts w:hint="cs"/>
          <w:rtl/>
        </w:rPr>
        <w:t xml:space="preserve"> سبدها را دارند. در انتها نیز </w:t>
      </w:r>
      <w:proofErr w:type="spellStart"/>
      <w:r w:rsidR="005C6D3C">
        <w:rPr>
          <w:rFonts w:hint="cs"/>
          <w:rtl/>
        </w:rPr>
        <w:t>مشتریانی</w:t>
      </w:r>
      <w:proofErr w:type="spellEnd"/>
      <w:r w:rsidR="005C6D3C">
        <w:rPr>
          <w:rFonts w:hint="cs"/>
          <w:rtl/>
        </w:rPr>
        <w:t xml:space="preserve"> که لیبل ندارد مشخص </w:t>
      </w:r>
      <w:proofErr w:type="spellStart"/>
      <w:r w:rsidR="005C6D3C">
        <w:rPr>
          <w:rFonts w:hint="cs"/>
          <w:rtl/>
        </w:rPr>
        <w:t>اند</w:t>
      </w:r>
      <w:proofErr w:type="spellEnd"/>
      <w:r w:rsidR="005C6D3C">
        <w:rPr>
          <w:rFonts w:hint="cs"/>
          <w:rtl/>
        </w:rPr>
        <w:t xml:space="preserve"> که لیبل نداشتن </w:t>
      </w:r>
      <w:proofErr w:type="spellStart"/>
      <w:r w:rsidR="005C6D3C">
        <w:rPr>
          <w:rFonts w:hint="cs"/>
          <w:rtl/>
        </w:rPr>
        <w:t>آن‌ها</w:t>
      </w:r>
      <w:proofErr w:type="spellEnd"/>
      <w:r w:rsidR="005C6D3C">
        <w:rPr>
          <w:rFonts w:hint="cs"/>
          <w:rtl/>
        </w:rPr>
        <w:t xml:space="preserve"> به دلیل تعداد کم </w:t>
      </w:r>
      <w:proofErr w:type="spellStart"/>
      <w:r w:rsidR="005C6D3C">
        <w:rPr>
          <w:rFonts w:hint="cs"/>
          <w:rtl/>
        </w:rPr>
        <w:t>خریدشان</w:t>
      </w:r>
      <w:proofErr w:type="spellEnd"/>
      <w:r w:rsidR="005C6D3C">
        <w:rPr>
          <w:rFonts w:hint="cs"/>
          <w:rtl/>
        </w:rPr>
        <w:t xml:space="preserve"> و همچنین فاصله‌ی زیاد از آخرین </w:t>
      </w:r>
      <w:proofErr w:type="spellStart"/>
      <w:r w:rsidR="005C6D3C">
        <w:rPr>
          <w:rFonts w:hint="cs"/>
          <w:rtl/>
        </w:rPr>
        <w:t>خریدشان</w:t>
      </w:r>
      <w:proofErr w:type="spellEnd"/>
      <w:r w:rsidR="005C6D3C">
        <w:rPr>
          <w:rFonts w:hint="cs"/>
          <w:rtl/>
        </w:rPr>
        <w:t xml:space="preserve"> است. همچنین این مشتریان چون تازه به فروشگاه پیوسته </w:t>
      </w:r>
      <w:proofErr w:type="spellStart"/>
      <w:r w:rsidR="005C6D3C">
        <w:rPr>
          <w:rFonts w:hint="cs"/>
          <w:rtl/>
        </w:rPr>
        <w:t>اند</w:t>
      </w:r>
      <w:proofErr w:type="spellEnd"/>
      <w:r w:rsidR="005C6D3C">
        <w:rPr>
          <w:rFonts w:hint="cs"/>
          <w:rtl/>
        </w:rPr>
        <w:t xml:space="preserve"> </w:t>
      </w:r>
      <w:proofErr w:type="spellStart"/>
      <w:r w:rsidR="005C6D3C">
        <w:rPr>
          <w:rFonts w:hint="cs"/>
          <w:rtl/>
        </w:rPr>
        <w:t>سبدهای</w:t>
      </w:r>
      <w:proofErr w:type="spellEnd"/>
      <w:r w:rsidR="005C6D3C">
        <w:rPr>
          <w:rFonts w:hint="cs"/>
          <w:rtl/>
        </w:rPr>
        <w:t xml:space="preserve"> نسبتا ارزان قیمتی دارند. به طور کلی عوامل دیگری مانند </w:t>
      </w:r>
      <w:proofErr w:type="spellStart"/>
      <w:r w:rsidR="005C6D3C">
        <w:rPr>
          <w:rFonts w:hint="cs"/>
          <w:rtl/>
        </w:rPr>
        <w:t>واریانس</w:t>
      </w:r>
      <w:proofErr w:type="spellEnd"/>
      <w:r w:rsidR="005C6D3C">
        <w:rPr>
          <w:rFonts w:hint="cs"/>
          <w:rtl/>
        </w:rPr>
        <w:t xml:space="preserve"> زمان بین دو خرید و استفاده از کد تخفیف برای لیبل بندی مشتریان استفاده شده است اما در این جا سعی شده است که به طور </w:t>
      </w:r>
      <w:proofErr w:type="spellStart"/>
      <w:r w:rsidR="005C6D3C">
        <w:rPr>
          <w:rFonts w:hint="cs"/>
          <w:rtl/>
        </w:rPr>
        <w:t>شهودی</w:t>
      </w:r>
      <w:proofErr w:type="spellEnd"/>
      <w:r w:rsidR="005C6D3C">
        <w:rPr>
          <w:rFonts w:hint="cs"/>
          <w:rtl/>
        </w:rPr>
        <w:t xml:space="preserve"> تفاوت رفتار </w:t>
      </w:r>
      <w:proofErr w:type="spellStart"/>
      <w:r w:rsidR="005C6D3C">
        <w:rPr>
          <w:rFonts w:hint="cs"/>
          <w:rtl/>
        </w:rPr>
        <w:t>گروه‌های</w:t>
      </w:r>
      <w:proofErr w:type="spellEnd"/>
      <w:r w:rsidR="005C6D3C">
        <w:rPr>
          <w:rFonts w:hint="cs"/>
          <w:rtl/>
        </w:rPr>
        <w:t xml:space="preserve"> مختلف مشتریان از یکدیگر نمایش داده شود.</w:t>
      </w:r>
    </w:p>
    <w:p w14:paraId="392E6B83" w14:textId="31C6AE0B" w:rsidR="00F85A50" w:rsidRDefault="00C94D45" w:rsidP="00C94D45">
      <w:pPr>
        <w:rPr>
          <w:rtl/>
        </w:rPr>
      </w:pPr>
      <w:r>
        <w:rPr>
          <w:rFonts w:hint="cs"/>
          <w:rtl/>
        </w:rPr>
        <w:t xml:space="preserve">در نمودار </w:t>
      </w:r>
      <w:proofErr w:type="spellStart"/>
      <w:r>
        <w:rPr>
          <w:rFonts w:hint="cs"/>
          <w:rtl/>
        </w:rPr>
        <w:t>دایره‌ای</w:t>
      </w:r>
      <w:proofErr w:type="spellEnd"/>
      <w:r>
        <w:rPr>
          <w:rFonts w:hint="cs"/>
          <w:rtl/>
        </w:rPr>
        <w:t xml:space="preserve"> بعدی نسبت خرید مشتریان در روزهای مختلف به نمایش </w:t>
      </w:r>
      <w:proofErr w:type="spellStart"/>
      <w:r>
        <w:rPr>
          <w:rFonts w:hint="cs"/>
          <w:rtl/>
        </w:rPr>
        <w:t>گداشته</w:t>
      </w:r>
      <w:proofErr w:type="spellEnd"/>
      <w:r>
        <w:rPr>
          <w:rFonts w:hint="cs"/>
          <w:rtl/>
        </w:rPr>
        <w:t xml:space="preserve"> </w:t>
      </w:r>
      <w:proofErr w:type="spellStart"/>
      <w:r>
        <w:rPr>
          <w:rFonts w:hint="cs"/>
          <w:rtl/>
        </w:rPr>
        <w:t>می‌شود</w:t>
      </w:r>
      <w:proofErr w:type="spellEnd"/>
      <w:r>
        <w:rPr>
          <w:rFonts w:hint="cs"/>
          <w:rtl/>
        </w:rPr>
        <w:t xml:space="preserve"> که نشان </w:t>
      </w:r>
      <w:proofErr w:type="spellStart"/>
      <w:r>
        <w:rPr>
          <w:rFonts w:hint="cs"/>
          <w:rtl/>
        </w:rPr>
        <w:t>می‌دهد</w:t>
      </w:r>
      <w:proofErr w:type="spellEnd"/>
      <w:r>
        <w:rPr>
          <w:rFonts w:hint="cs"/>
          <w:rtl/>
        </w:rPr>
        <w:t xml:space="preserve"> به جز روزهای چهارشنبه و پنجشنبه که نسبت کمتری از </w:t>
      </w:r>
      <w:proofErr w:type="spellStart"/>
      <w:r>
        <w:rPr>
          <w:rFonts w:hint="cs"/>
          <w:rtl/>
        </w:rPr>
        <w:t>خریدها</w:t>
      </w:r>
      <w:proofErr w:type="spellEnd"/>
      <w:r>
        <w:rPr>
          <w:rFonts w:hint="cs"/>
          <w:rtl/>
        </w:rPr>
        <w:t xml:space="preserve"> را به خود اختصاص </w:t>
      </w:r>
      <w:proofErr w:type="spellStart"/>
      <w:r>
        <w:rPr>
          <w:rFonts w:hint="cs"/>
          <w:rtl/>
        </w:rPr>
        <w:t>می‌دهند</w:t>
      </w:r>
      <w:proofErr w:type="spellEnd"/>
      <w:r>
        <w:rPr>
          <w:rFonts w:hint="cs"/>
          <w:rtl/>
        </w:rPr>
        <w:t xml:space="preserve">، باقی روزها تقریبا نسبت یکسانی از </w:t>
      </w:r>
      <w:proofErr w:type="spellStart"/>
      <w:r>
        <w:rPr>
          <w:rFonts w:hint="cs"/>
          <w:rtl/>
        </w:rPr>
        <w:t>خریدها</w:t>
      </w:r>
      <w:proofErr w:type="spellEnd"/>
      <w:r>
        <w:rPr>
          <w:rFonts w:hint="cs"/>
          <w:rtl/>
        </w:rPr>
        <w:t xml:space="preserve"> را شامل </w:t>
      </w:r>
      <w:proofErr w:type="spellStart"/>
      <w:r>
        <w:rPr>
          <w:rFonts w:hint="cs"/>
          <w:rtl/>
        </w:rPr>
        <w:t>می‌شوند</w:t>
      </w:r>
      <w:proofErr w:type="spellEnd"/>
      <w:r>
        <w:rPr>
          <w:rFonts w:hint="cs"/>
          <w:rtl/>
        </w:rPr>
        <w:t>.</w:t>
      </w:r>
    </w:p>
    <w:p w14:paraId="710C7F9A" w14:textId="72AEA6EE" w:rsidR="00C94D45" w:rsidRDefault="00C94D45" w:rsidP="00C94D45">
      <w:pPr>
        <w:jc w:val="center"/>
        <w:rPr>
          <w:rtl/>
        </w:rPr>
      </w:pPr>
      <w:r>
        <w:rPr>
          <w:noProof/>
        </w:rPr>
        <w:drawing>
          <wp:inline distT="0" distB="0" distL="0" distR="0" wp14:anchorId="3146E928" wp14:editId="71DDD949">
            <wp:extent cx="2942409" cy="306734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12521" t="6179" r="10730" b="13814"/>
                    <a:stretch/>
                  </pic:blipFill>
                  <pic:spPr bwMode="auto">
                    <a:xfrm>
                      <a:off x="0" y="0"/>
                      <a:ext cx="2945798" cy="3070878"/>
                    </a:xfrm>
                    <a:prstGeom prst="rect">
                      <a:avLst/>
                    </a:prstGeom>
                    <a:noFill/>
                    <a:ln>
                      <a:noFill/>
                    </a:ln>
                    <a:extLst>
                      <a:ext uri="{53640926-AAD7-44D8-BBD7-CCE9431645EC}">
                        <a14:shadowObscured xmlns:a14="http://schemas.microsoft.com/office/drawing/2010/main"/>
                      </a:ext>
                    </a:extLst>
                  </pic:spPr>
                </pic:pic>
              </a:graphicData>
            </a:graphic>
          </wp:inline>
        </w:drawing>
      </w:r>
    </w:p>
    <w:p w14:paraId="0E0951F4" w14:textId="18C62983" w:rsidR="00C94D45" w:rsidRDefault="00C94D45" w:rsidP="00C94D45">
      <w:pPr>
        <w:rPr>
          <w:rtl/>
        </w:rPr>
      </w:pPr>
      <w:r>
        <w:rPr>
          <w:rFonts w:hint="cs"/>
          <w:rtl/>
        </w:rPr>
        <w:t xml:space="preserve">نمودار </w:t>
      </w:r>
      <w:proofErr w:type="spellStart"/>
      <w:r>
        <w:rPr>
          <w:rFonts w:hint="cs"/>
          <w:rtl/>
        </w:rPr>
        <w:t>هیستوگرام</w:t>
      </w:r>
      <w:proofErr w:type="spellEnd"/>
      <w:r>
        <w:rPr>
          <w:rFonts w:hint="cs"/>
          <w:rtl/>
        </w:rPr>
        <w:t xml:space="preserve"> زیر نشان </w:t>
      </w:r>
      <w:proofErr w:type="spellStart"/>
      <w:r>
        <w:rPr>
          <w:rFonts w:hint="cs"/>
          <w:rtl/>
        </w:rPr>
        <w:t>می‌دهد</w:t>
      </w:r>
      <w:proofErr w:type="spellEnd"/>
      <w:r>
        <w:rPr>
          <w:rFonts w:hint="cs"/>
          <w:rtl/>
        </w:rPr>
        <w:t xml:space="preserve"> که وقتی یک کالا در یک سبد قرار دارد، چه تعداد </w:t>
      </w:r>
      <w:r w:rsidR="002031C8">
        <w:rPr>
          <w:rFonts w:hint="cs"/>
          <w:rtl/>
        </w:rPr>
        <w:t xml:space="preserve">و یا چند کیلو </w:t>
      </w:r>
      <w:r>
        <w:rPr>
          <w:rFonts w:hint="cs"/>
          <w:rtl/>
        </w:rPr>
        <w:t>از آن</w:t>
      </w:r>
      <w:r w:rsidR="002031C8">
        <w:rPr>
          <w:rFonts w:hint="cs"/>
          <w:rtl/>
        </w:rPr>
        <w:t xml:space="preserve"> (در صورتی که محصول </w:t>
      </w:r>
      <w:proofErr w:type="spellStart"/>
      <w:r w:rsidR="002031C8">
        <w:rPr>
          <w:rFonts w:hint="cs"/>
          <w:rtl/>
        </w:rPr>
        <w:t>فله</w:t>
      </w:r>
      <w:proofErr w:type="spellEnd"/>
      <w:r w:rsidR="002031C8">
        <w:rPr>
          <w:rFonts w:hint="cs"/>
          <w:rtl/>
        </w:rPr>
        <w:t xml:space="preserve"> باشد)</w:t>
      </w:r>
      <w:r>
        <w:rPr>
          <w:rFonts w:hint="cs"/>
          <w:rtl/>
        </w:rPr>
        <w:t xml:space="preserve"> خریداری </w:t>
      </w:r>
      <w:proofErr w:type="spellStart"/>
      <w:r>
        <w:rPr>
          <w:rFonts w:hint="cs"/>
          <w:rtl/>
        </w:rPr>
        <w:t>می‌شود</w:t>
      </w:r>
      <w:proofErr w:type="spellEnd"/>
      <w:r>
        <w:rPr>
          <w:rFonts w:hint="cs"/>
          <w:rtl/>
        </w:rPr>
        <w:t>. با توجه به نمودار زیر حدود ۶۵ درصد محصولات وقتی خریداری می‌</w:t>
      </w:r>
      <w:r>
        <w:t>‎</w:t>
      </w:r>
      <w:r>
        <w:rPr>
          <w:rFonts w:hint="cs"/>
          <w:rtl/>
        </w:rPr>
        <w:t xml:space="preserve">شوند تنها یک واحد از آنها در سبد قرار می‌گیرد. </w:t>
      </w:r>
      <w:r w:rsidR="002031C8">
        <w:rPr>
          <w:rFonts w:hint="cs"/>
          <w:rtl/>
        </w:rPr>
        <w:t xml:space="preserve">حدود ۲۳ درصد موارد ۲ واحد/کیلویی هستند و تقریبا </w:t>
      </w:r>
      <w:proofErr w:type="spellStart"/>
      <w:r w:rsidR="002031C8">
        <w:rPr>
          <w:rFonts w:hint="cs"/>
          <w:rtl/>
        </w:rPr>
        <w:t>مواردی</w:t>
      </w:r>
      <w:proofErr w:type="spellEnd"/>
      <w:r w:rsidR="002031C8">
        <w:rPr>
          <w:rFonts w:hint="cs"/>
          <w:rtl/>
        </w:rPr>
        <w:t xml:space="preserve"> که بیش از ۵ کیلو یا ۵ واحد در یک سبد خریداری شده </w:t>
      </w:r>
      <w:proofErr w:type="spellStart"/>
      <w:r w:rsidR="002031C8">
        <w:rPr>
          <w:rFonts w:hint="cs"/>
          <w:rtl/>
        </w:rPr>
        <w:t>اند</w:t>
      </w:r>
      <w:proofErr w:type="spellEnd"/>
      <w:r w:rsidR="002031C8">
        <w:rPr>
          <w:rFonts w:hint="cs"/>
          <w:rtl/>
        </w:rPr>
        <w:t xml:space="preserve"> ناچیز هستند.</w:t>
      </w:r>
    </w:p>
    <w:p w14:paraId="3782392C" w14:textId="52D47435" w:rsidR="00C94D45" w:rsidRDefault="00C94D45" w:rsidP="00C94D45">
      <w:pPr>
        <w:jc w:val="center"/>
        <w:rPr>
          <w:rtl/>
        </w:rPr>
      </w:pPr>
      <w:r>
        <w:rPr>
          <w:noProof/>
        </w:rPr>
        <w:lastRenderedPageBreak/>
        <w:drawing>
          <wp:inline distT="0" distB="0" distL="0" distR="0" wp14:anchorId="3241554F" wp14:editId="7095E7EF">
            <wp:extent cx="4738255" cy="3158837"/>
            <wp:effectExtent l="0" t="0" r="5715"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739821" cy="3159881"/>
                    </a:xfrm>
                    <a:prstGeom prst="rect">
                      <a:avLst/>
                    </a:prstGeom>
                    <a:noFill/>
                    <a:ln>
                      <a:noFill/>
                    </a:ln>
                  </pic:spPr>
                </pic:pic>
              </a:graphicData>
            </a:graphic>
          </wp:inline>
        </w:drawing>
      </w:r>
    </w:p>
    <w:p w14:paraId="0846FD7A" w14:textId="2676F4FC" w:rsidR="002031C8" w:rsidRDefault="00F85A50" w:rsidP="002031C8">
      <w:pPr>
        <w:rPr>
          <w:rtl/>
        </w:rPr>
      </w:pPr>
      <w:r>
        <w:rPr>
          <w:rFonts w:hint="cs"/>
          <w:rtl/>
        </w:rPr>
        <w:t xml:space="preserve"> </w:t>
      </w:r>
      <w:r w:rsidR="002031C8">
        <w:rPr>
          <w:rFonts w:hint="cs"/>
          <w:rtl/>
        </w:rPr>
        <w:t xml:space="preserve">نمودار سری زمانی زیر تعداد </w:t>
      </w:r>
      <w:proofErr w:type="spellStart"/>
      <w:r w:rsidR="002031C8">
        <w:rPr>
          <w:rFonts w:hint="cs"/>
          <w:rtl/>
        </w:rPr>
        <w:t>خریدها</w:t>
      </w:r>
      <w:proofErr w:type="spellEnd"/>
      <w:r w:rsidR="002031C8">
        <w:rPr>
          <w:rFonts w:hint="cs"/>
          <w:rtl/>
        </w:rPr>
        <w:t xml:space="preserve"> در هر روز را نشان </w:t>
      </w:r>
      <w:proofErr w:type="spellStart"/>
      <w:r w:rsidR="002031C8">
        <w:rPr>
          <w:rFonts w:hint="cs"/>
          <w:rtl/>
        </w:rPr>
        <w:t>می‌دهد</w:t>
      </w:r>
      <w:proofErr w:type="spellEnd"/>
      <w:r w:rsidR="002031C8">
        <w:rPr>
          <w:rFonts w:hint="cs"/>
          <w:rtl/>
        </w:rPr>
        <w:t xml:space="preserve">. طبق این نمودار تقریبا مشخص </w:t>
      </w:r>
      <w:proofErr w:type="spellStart"/>
      <w:r w:rsidR="002031C8">
        <w:rPr>
          <w:rFonts w:hint="cs"/>
          <w:rtl/>
        </w:rPr>
        <w:t>می‌شود</w:t>
      </w:r>
      <w:proofErr w:type="spellEnd"/>
      <w:r w:rsidR="002031C8">
        <w:rPr>
          <w:rFonts w:hint="cs"/>
          <w:rtl/>
        </w:rPr>
        <w:t xml:space="preserve"> که تعداد </w:t>
      </w:r>
      <w:proofErr w:type="spellStart"/>
      <w:r w:rsidR="002031C8">
        <w:rPr>
          <w:rFonts w:hint="cs"/>
          <w:rtl/>
        </w:rPr>
        <w:t>خریدها</w:t>
      </w:r>
      <w:proofErr w:type="spellEnd"/>
      <w:r w:rsidR="002031C8">
        <w:rPr>
          <w:rFonts w:hint="cs"/>
          <w:rtl/>
        </w:rPr>
        <w:t xml:space="preserve"> تقریبا پس از هر ۵ روز با کاهش مواجه </w:t>
      </w:r>
      <w:proofErr w:type="spellStart"/>
      <w:r w:rsidR="002031C8">
        <w:rPr>
          <w:rFonts w:hint="cs"/>
          <w:rtl/>
        </w:rPr>
        <w:t>می‌شود</w:t>
      </w:r>
      <w:proofErr w:type="spellEnd"/>
      <w:r w:rsidR="002031C8">
        <w:rPr>
          <w:rFonts w:hint="cs"/>
          <w:rtl/>
        </w:rPr>
        <w:t xml:space="preserve"> که به نظر مربوط به همان کاهش خرید در روز  چهارشنبه و پنجشنبه است. همچنین با تغییراتی که در فروشگاه صورت گرفته است، تقریبا در ۱۶ ماه گذشته تعداد </w:t>
      </w:r>
      <w:proofErr w:type="spellStart"/>
      <w:r w:rsidR="002031C8">
        <w:rPr>
          <w:rFonts w:hint="cs"/>
          <w:rtl/>
        </w:rPr>
        <w:t>خریدها</w:t>
      </w:r>
      <w:proofErr w:type="spellEnd"/>
      <w:r w:rsidR="002031C8">
        <w:rPr>
          <w:rFonts w:hint="cs"/>
          <w:rtl/>
        </w:rPr>
        <w:t xml:space="preserve"> افزایش چشمگیری نسبت به قبل داشته است. همچنین در انتها تعداد </w:t>
      </w:r>
      <w:proofErr w:type="spellStart"/>
      <w:r w:rsidR="002031C8">
        <w:rPr>
          <w:rFonts w:hint="cs"/>
          <w:rtl/>
        </w:rPr>
        <w:t>خریدها</w:t>
      </w:r>
      <w:proofErr w:type="spellEnd"/>
      <w:r w:rsidR="002031C8">
        <w:rPr>
          <w:rFonts w:hint="cs"/>
          <w:rtl/>
        </w:rPr>
        <w:t xml:space="preserve"> به حدود ۳۰۰ برای روزهای چهارشنبه و پنجشنبه و حدود ۵۰۰ برای باقی روزها رسیده است.</w:t>
      </w:r>
    </w:p>
    <w:p w14:paraId="0A38C3F7" w14:textId="2522F9AD" w:rsidR="002031C8" w:rsidRDefault="002031C8" w:rsidP="00F85A50">
      <w:pPr>
        <w:jc w:val="left"/>
        <w:rPr>
          <w:rtl/>
        </w:rPr>
      </w:pPr>
      <w:r>
        <w:rPr>
          <w:noProof/>
        </w:rPr>
        <w:drawing>
          <wp:inline distT="0" distB="0" distL="0" distR="0" wp14:anchorId="759EDF62" wp14:editId="0514B6EF">
            <wp:extent cx="6150304" cy="2073729"/>
            <wp:effectExtent l="0" t="0" r="3175"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r="2914"/>
                    <a:stretch/>
                  </pic:blipFill>
                  <pic:spPr bwMode="auto">
                    <a:xfrm>
                      <a:off x="0" y="0"/>
                      <a:ext cx="6161188" cy="2077399"/>
                    </a:xfrm>
                    <a:prstGeom prst="rect">
                      <a:avLst/>
                    </a:prstGeom>
                    <a:noFill/>
                    <a:ln>
                      <a:noFill/>
                    </a:ln>
                    <a:extLst>
                      <a:ext uri="{53640926-AAD7-44D8-BBD7-CCE9431645EC}">
                        <a14:shadowObscured xmlns:a14="http://schemas.microsoft.com/office/drawing/2010/main"/>
                      </a:ext>
                    </a:extLst>
                  </pic:spPr>
                </pic:pic>
              </a:graphicData>
            </a:graphic>
          </wp:inline>
        </w:drawing>
      </w:r>
    </w:p>
    <w:p w14:paraId="47A88681" w14:textId="7987B082" w:rsidR="002031C8" w:rsidRDefault="002031C8" w:rsidP="00F85A50">
      <w:pPr>
        <w:jc w:val="left"/>
        <w:rPr>
          <w:rtl/>
        </w:rPr>
      </w:pPr>
      <w:r>
        <w:rPr>
          <w:rFonts w:hint="cs"/>
          <w:rtl/>
        </w:rPr>
        <w:t xml:space="preserve">نمودار </w:t>
      </w:r>
      <w:proofErr w:type="spellStart"/>
      <w:r>
        <w:rPr>
          <w:rFonts w:hint="cs"/>
          <w:rtl/>
        </w:rPr>
        <w:t>هیستوگرام</w:t>
      </w:r>
      <w:proofErr w:type="spellEnd"/>
      <w:r>
        <w:rPr>
          <w:rFonts w:hint="cs"/>
          <w:rtl/>
        </w:rPr>
        <w:t xml:space="preserve"> زیر تعداد محصولات یکتای موجود در هر سبد را نشان </w:t>
      </w:r>
      <w:proofErr w:type="spellStart"/>
      <w:r>
        <w:rPr>
          <w:rFonts w:hint="cs"/>
          <w:rtl/>
        </w:rPr>
        <w:t>می‌دهد</w:t>
      </w:r>
      <w:proofErr w:type="spellEnd"/>
      <w:r>
        <w:rPr>
          <w:rFonts w:hint="cs"/>
          <w:rtl/>
        </w:rPr>
        <w:t>. بر اساس آن در غالب سبدها ۲ تا ۹ محصول یکتا وجود دارد</w:t>
      </w:r>
      <w:r w:rsidR="005C4040">
        <w:rPr>
          <w:rFonts w:hint="cs"/>
          <w:rtl/>
        </w:rPr>
        <w:t xml:space="preserve"> و بعد از آن فراوانی </w:t>
      </w:r>
      <w:proofErr w:type="spellStart"/>
      <w:r w:rsidR="005C4040">
        <w:rPr>
          <w:rFonts w:hint="cs"/>
          <w:rtl/>
        </w:rPr>
        <w:t>اندازه‌ی</w:t>
      </w:r>
      <w:proofErr w:type="spellEnd"/>
      <w:r w:rsidR="005C4040">
        <w:rPr>
          <w:rFonts w:hint="cs"/>
          <w:rtl/>
        </w:rPr>
        <w:t xml:space="preserve"> سبد با شیب قابل </w:t>
      </w:r>
      <w:proofErr w:type="spellStart"/>
      <w:r w:rsidR="005C4040">
        <w:rPr>
          <w:rFonts w:hint="cs"/>
          <w:rtl/>
        </w:rPr>
        <w:t>ملاحظه‌ای</w:t>
      </w:r>
      <w:proofErr w:type="spellEnd"/>
      <w:r w:rsidR="005C4040">
        <w:rPr>
          <w:rFonts w:hint="cs"/>
          <w:rtl/>
        </w:rPr>
        <w:t xml:space="preserve"> کاهش </w:t>
      </w:r>
      <w:proofErr w:type="spellStart"/>
      <w:r w:rsidR="005C4040">
        <w:rPr>
          <w:rFonts w:hint="cs"/>
          <w:rtl/>
        </w:rPr>
        <w:t>می‌یابد</w:t>
      </w:r>
      <w:proofErr w:type="spellEnd"/>
      <w:r w:rsidR="005C4040">
        <w:rPr>
          <w:rFonts w:hint="cs"/>
          <w:rtl/>
        </w:rPr>
        <w:t xml:space="preserve">. اما این نکته نیز حائز اهمیت است که </w:t>
      </w:r>
      <w:proofErr w:type="spellStart"/>
      <w:r w:rsidR="005C4040">
        <w:rPr>
          <w:rFonts w:hint="cs"/>
          <w:rtl/>
        </w:rPr>
        <w:t>حدودا</w:t>
      </w:r>
      <w:proofErr w:type="spellEnd"/>
      <w:r w:rsidR="005C4040">
        <w:rPr>
          <w:rFonts w:hint="cs"/>
          <w:rtl/>
        </w:rPr>
        <w:t xml:space="preserve"> یک درصد از </w:t>
      </w:r>
      <w:proofErr w:type="spellStart"/>
      <w:r w:rsidR="005C4040">
        <w:rPr>
          <w:rFonts w:hint="cs"/>
          <w:rtl/>
        </w:rPr>
        <w:t>سبد‌ها</w:t>
      </w:r>
      <w:proofErr w:type="spellEnd"/>
      <w:r w:rsidR="005C4040">
        <w:rPr>
          <w:rFonts w:hint="cs"/>
          <w:rtl/>
        </w:rPr>
        <w:t xml:space="preserve"> بیش از ۳۰ محصول یکتا در خود دارند.</w:t>
      </w:r>
    </w:p>
    <w:p w14:paraId="0BB6256F" w14:textId="160C1B75" w:rsidR="002031C8" w:rsidRDefault="002031C8" w:rsidP="00F85A50">
      <w:pPr>
        <w:jc w:val="left"/>
        <w:rPr>
          <w:rtl/>
        </w:rPr>
      </w:pPr>
      <w:r>
        <w:rPr>
          <w:noProof/>
        </w:rPr>
        <w:lastRenderedPageBreak/>
        <w:drawing>
          <wp:inline distT="0" distB="0" distL="0" distR="0" wp14:anchorId="3D2AAD0D" wp14:editId="717B1EFF">
            <wp:extent cx="5943600" cy="19812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1981200"/>
                    </a:xfrm>
                    <a:prstGeom prst="rect">
                      <a:avLst/>
                    </a:prstGeom>
                    <a:noFill/>
                    <a:ln>
                      <a:noFill/>
                    </a:ln>
                  </pic:spPr>
                </pic:pic>
              </a:graphicData>
            </a:graphic>
          </wp:inline>
        </w:drawing>
      </w:r>
    </w:p>
    <w:p w14:paraId="14A8E4F3" w14:textId="011C8DC9" w:rsidR="002031C8" w:rsidRDefault="00296EF5" w:rsidP="00296EF5">
      <w:pPr>
        <w:rPr>
          <w:rtl/>
        </w:rPr>
      </w:pPr>
      <w:r>
        <w:rPr>
          <w:rFonts w:hint="cs"/>
          <w:rtl/>
        </w:rPr>
        <w:t xml:space="preserve">نمودار زیر فراوانی خرید محصولات بر اساس قیمت </w:t>
      </w:r>
      <w:proofErr w:type="spellStart"/>
      <w:r>
        <w:rPr>
          <w:rFonts w:hint="cs"/>
          <w:rtl/>
        </w:rPr>
        <w:t>آن‌ها</w:t>
      </w:r>
      <w:proofErr w:type="spellEnd"/>
      <w:r>
        <w:rPr>
          <w:rFonts w:hint="cs"/>
          <w:rtl/>
        </w:rPr>
        <w:t xml:space="preserve"> نشان می‌‌دهد. بیشتر کالاهایی که خریداری </w:t>
      </w:r>
      <w:proofErr w:type="spellStart"/>
      <w:r>
        <w:rPr>
          <w:rFonts w:hint="cs"/>
          <w:rtl/>
        </w:rPr>
        <w:t>می‌شوند</w:t>
      </w:r>
      <w:proofErr w:type="spellEnd"/>
      <w:r>
        <w:rPr>
          <w:rFonts w:hint="cs"/>
          <w:rtl/>
        </w:rPr>
        <w:t>، زیر ده هزار تومان قیمت داشتند. (</w:t>
      </w:r>
      <w:proofErr w:type="spellStart"/>
      <w:r>
        <w:rPr>
          <w:rFonts w:hint="cs"/>
          <w:rtl/>
        </w:rPr>
        <w:t>قیمت‌ها</w:t>
      </w:r>
      <w:proofErr w:type="spellEnd"/>
      <w:r>
        <w:rPr>
          <w:rFonts w:hint="cs"/>
          <w:rtl/>
        </w:rPr>
        <w:t xml:space="preserve"> برای </w:t>
      </w:r>
      <w:proofErr w:type="spellStart"/>
      <w:r>
        <w:rPr>
          <w:rFonts w:hint="cs"/>
          <w:rtl/>
        </w:rPr>
        <w:t>سال‌های</w:t>
      </w:r>
      <w:proofErr w:type="spellEnd"/>
      <w:r>
        <w:rPr>
          <w:rFonts w:hint="cs"/>
          <w:rtl/>
        </w:rPr>
        <w:t xml:space="preserve"> ۹۷ تا ابتدای ۱۴۰۰ است) و به نسبت کالاهای بسیار کمی قیمت بالای ۲۰ </w:t>
      </w:r>
      <w:proofErr w:type="spellStart"/>
      <w:r>
        <w:rPr>
          <w:rFonts w:hint="cs"/>
          <w:rtl/>
        </w:rPr>
        <w:t>هزارتومان</w:t>
      </w:r>
      <w:proofErr w:type="spellEnd"/>
      <w:r>
        <w:rPr>
          <w:rFonts w:hint="cs"/>
          <w:rtl/>
        </w:rPr>
        <w:t xml:space="preserve"> (برای هر واحد یا هر کیلو) دارند.</w:t>
      </w:r>
    </w:p>
    <w:p w14:paraId="3F780A72" w14:textId="40795AFE" w:rsidR="00296EF5" w:rsidRDefault="00296EF5" w:rsidP="00296EF5">
      <w:pPr>
        <w:rPr>
          <w:rtl/>
        </w:rPr>
      </w:pPr>
      <w:r>
        <w:rPr>
          <w:noProof/>
        </w:rPr>
        <w:drawing>
          <wp:inline distT="0" distB="0" distL="0" distR="0" wp14:anchorId="5B17D796" wp14:editId="600C2F59">
            <wp:extent cx="5774311" cy="1687285"/>
            <wp:effectExtent l="0" t="0" r="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10349" t="6380" r="8791" b="6995"/>
                    <a:stretch/>
                  </pic:blipFill>
                  <pic:spPr bwMode="auto">
                    <a:xfrm>
                      <a:off x="0" y="0"/>
                      <a:ext cx="5788148" cy="1691328"/>
                    </a:xfrm>
                    <a:prstGeom prst="rect">
                      <a:avLst/>
                    </a:prstGeom>
                    <a:noFill/>
                    <a:ln>
                      <a:noFill/>
                    </a:ln>
                    <a:extLst>
                      <a:ext uri="{53640926-AAD7-44D8-BBD7-CCE9431645EC}">
                        <a14:shadowObscured xmlns:a14="http://schemas.microsoft.com/office/drawing/2010/main"/>
                      </a:ext>
                    </a:extLst>
                  </pic:spPr>
                </pic:pic>
              </a:graphicData>
            </a:graphic>
          </wp:inline>
        </w:drawing>
      </w:r>
    </w:p>
    <w:p w14:paraId="52799795" w14:textId="4CDE2BBD" w:rsidR="00296EF5" w:rsidRDefault="00296EF5" w:rsidP="00296EF5">
      <w:pPr>
        <w:rPr>
          <w:rtl/>
        </w:rPr>
      </w:pPr>
      <w:r>
        <w:rPr>
          <w:rFonts w:hint="cs"/>
          <w:rtl/>
        </w:rPr>
        <w:t xml:space="preserve">نمودار بعدی </w:t>
      </w:r>
      <w:r w:rsidR="003132C9">
        <w:rPr>
          <w:rFonts w:hint="cs"/>
          <w:rtl/>
        </w:rPr>
        <w:t xml:space="preserve">نشان </w:t>
      </w:r>
      <w:proofErr w:type="spellStart"/>
      <w:r w:rsidR="003132C9">
        <w:rPr>
          <w:rFonts w:hint="cs"/>
          <w:rtl/>
        </w:rPr>
        <w:t>می‌دهد</w:t>
      </w:r>
      <w:proofErr w:type="spellEnd"/>
      <w:r w:rsidR="003132C9">
        <w:rPr>
          <w:rFonts w:hint="cs"/>
          <w:rtl/>
        </w:rPr>
        <w:t xml:space="preserve"> معمولا یک خرید توسط یک مشتری چند روز بعد از خرید قبلی انجام </w:t>
      </w:r>
      <w:proofErr w:type="spellStart"/>
      <w:r w:rsidR="003132C9">
        <w:rPr>
          <w:rFonts w:hint="cs"/>
          <w:rtl/>
        </w:rPr>
        <w:t>می‌شود</w:t>
      </w:r>
      <w:proofErr w:type="spellEnd"/>
      <w:r w:rsidR="003132C9">
        <w:rPr>
          <w:rFonts w:hint="cs"/>
          <w:rtl/>
        </w:rPr>
        <w:t xml:space="preserve">. با توجه به این </w:t>
      </w:r>
      <w:proofErr w:type="spellStart"/>
      <w:r w:rsidR="003132C9">
        <w:rPr>
          <w:rFonts w:hint="cs"/>
          <w:rtl/>
        </w:rPr>
        <w:t>هیستوگرام</w:t>
      </w:r>
      <w:proofErr w:type="spellEnd"/>
      <w:r w:rsidR="003132C9">
        <w:rPr>
          <w:rFonts w:hint="cs"/>
          <w:rtl/>
        </w:rPr>
        <w:t xml:space="preserve">، </w:t>
      </w:r>
      <w:proofErr w:type="spellStart"/>
      <w:r w:rsidR="003132C9">
        <w:rPr>
          <w:rFonts w:hint="cs"/>
          <w:rtl/>
        </w:rPr>
        <w:t>محتمل‌ترین</w:t>
      </w:r>
      <w:proofErr w:type="spellEnd"/>
      <w:r w:rsidR="003132C9">
        <w:rPr>
          <w:rFonts w:hint="cs"/>
          <w:rtl/>
        </w:rPr>
        <w:t xml:space="preserve"> حالت این است که تا یک هفته پس از خرید، مشتری مجددا برای خرید به فروشگاه مراجعه کند و پس از آن احتمال </w:t>
      </w:r>
      <w:proofErr w:type="spellStart"/>
      <w:r w:rsidR="003132C9">
        <w:rPr>
          <w:rFonts w:hint="cs"/>
          <w:rtl/>
        </w:rPr>
        <w:t>مراجعه‌ی</w:t>
      </w:r>
      <w:proofErr w:type="spellEnd"/>
      <w:r w:rsidR="003132C9">
        <w:rPr>
          <w:rFonts w:hint="cs"/>
          <w:rtl/>
        </w:rPr>
        <w:t xml:space="preserve"> مجدد مشتری به فروشگاه کاهش </w:t>
      </w:r>
      <w:proofErr w:type="spellStart"/>
      <w:r w:rsidR="003132C9">
        <w:rPr>
          <w:rFonts w:hint="cs"/>
          <w:rtl/>
        </w:rPr>
        <w:t>می‌یابد</w:t>
      </w:r>
      <w:proofErr w:type="spellEnd"/>
      <w:r w:rsidR="003132C9">
        <w:rPr>
          <w:rFonts w:hint="cs"/>
          <w:rtl/>
        </w:rPr>
        <w:t xml:space="preserve">. تقریبا پس از </w:t>
      </w:r>
      <w:proofErr w:type="spellStart"/>
      <w:r w:rsidR="003132C9">
        <w:rPr>
          <w:rFonts w:hint="cs"/>
          <w:rtl/>
        </w:rPr>
        <w:t>هفته‌ی</w:t>
      </w:r>
      <w:proofErr w:type="spellEnd"/>
      <w:r w:rsidR="003132C9">
        <w:rPr>
          <w:rFonts w:hint="cs"/>
          <w:rtl/>
        </w:rPr>
        <w:t xml:space="preserve"> سوم احتمال کمی دارد که مجددا به فروشگاه باز گردد. بنابراین بهترین زمان برای بازگرداندن مشتری به </w:t>
      </w:r>
      <w:r w:rsidR="00C52E29">
        <w:rPr>
          <w:rFonts w:hint="cs"/>
          <w:rtl/>
        </w:rPr>
        <w:t xml:space="preserve">فروشگاه در </w:t>
      </w:r>
      <w:proofErr w:type="spellStart"/>
      <w:r w:rsidR="00C52E29">
        <w:rPr>
          <w:rFonts w:hint="cs"/>
          <w:rtl/>
        </w:rPr>
        <w:t>هفته‌ی</w:t>
      </w:r>
      <w:proofErr w:type="spellEnd"/>
      <w:r w:rsidR="00C52E29">
        <w:rPr>
          <w:rFonts w:hint="cs"/>
          <w:rtl/>
        </w:rPr>
        <w:t xml:space="preserve"> اول است و اگر بیش از ۳ هفته از </w:t>
      </w:r>
      <w:proofErr w:type="spellStart"/>
      <w:r w:rsidR="00C52E29">
        <w:rPr>
          <w:rFonts w:hint="cs"/>
          <w:rtl/>
        </w:rPr>
        <w:t>مراجعه‌ی</w:t>
      </w:r>
      <w:proofErr w:type="spellEnd"/>
      <w:r w:rsidR="00C52E29">
        <w:rPr>
          <w:rFonts w:hint="cs"/>
          <w:rtl/>
        </w:rPr>
        <w:t xml:space="preserve"> قبلی مشتری به فروشگاه بگذرد، بازگرداندن مشتری به فروشگاه کار سختی خواهد بود. در واقع هدف از این پروژه این است که افرادی که فروشگاه را ترک </w:t>
      </w:r>
      <w:proofErr w:type="spellStart"/>
      <w:r w:rsidR="00C52E29">
        <w:rPr>
          <w:rFonts w:hint="cs"/>
          <w:rtl/>
        </w:rPr>
        <w:t>می‌کنند</w:t>
      </w:r>
      <w:proofErr w:type="spellEnd"/>
      <w:r w:rsidR="00C52E29">
        <w:rPr>
          <w:rFonts w:hint="cs"/>
          <w:rtl/>
        </w:rPr>
        <w:t xml:space="preserve"> و یا با فواصل بسیار زیاد خرید </w:t>
      </w:r>
      <w:proofErr w:type="spellStart"/>
      <w:r w:rsidR="00C52E29">
        <w:rPr>
          <w:rFonts w:hint="cs"/>
          <w:rtl/>
        </w:rPr>
        <w:t>می‌کنند</w:t>
      </w:r>
      <w:proofErr w:type="spellEnd"/>
      <w:r w:rsidR="00C52E29">
        <w:rPr>
          <w:rFonts w:hint="cs"/>
          <w:rtl/>
        </w:rPr>
        <w:t>، به طور منظم و با فاصله‌ی کم اقدام به خرید کنند. حالت بهینه‌ برای فروشگاه این است که در نمودار زیر تمام تجمع در دو ستون اول جمع شده باشد و هیچ کدام از مشتریان فروشگاه را ترک نکند.</w:t>
      </w:r>
    </w:p>
    <w:p w14:paraId="0240C522" w14:textId="1C3668C8" w:rsidR="00C52E29" w:rsidRDefault="00C52E29" w:rsidP="00296EF5">
      <w:pPr>
        <w:rPr>
          <w:rFonts w:cs="Calibri"/>
        </w:rPr>
      </w:pPr>
      <w:r>
        <w:rPr>
          <w:noProof/>
        </w:rPr>
        <w:drawing>
          <wp:inline distT="0" distB="0" distL="0" distR="0" wp14:anchorId="09258C29" wp14:editId="7386FA1F">
            <wp:extent cx="5985933" cy="173534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10074" t="7052" r="8424" b="6324"/>
                    <a:stretch/>
                  </pic:blipFill>
                  <pic:spPr bwMode="auto">
                    <a:xfrm>
                      <a:off x="0" y="0"/>
                      <a:ext cx="5993724" cy="1737604"/>
                    </a:xfrm>
                    <a:prstGeom prst="rect">
                      <a:avLst/>
                    </a:prstGeom>
                    <a:noFill/>
                    <a:ln>
                      <a:noFill/>
                    </a:ln>
                    <a:extLst>
                      <a:ext uri="{53640926-AAD7-44D8-BBD7-CCE9431645EC}">
                        <a14:shadowObscured xmlns:a14="http://schemas.microsoft.com/office/drawing/2010/main"/>
                      </a:ext>
                    </a:extLst>
                  </pic:spPr>
                </pic:pic>
              </a:graphicData>
            </a:graphic>
          </wp:inline>
        </w:drawing>
      </w:r>
    </w:p>
    <w:p w14:paraId="6E5E7B53" w14:textId="26496A9A" w:rsidR="00C52E29" w:rsidRDefault="00157001" w:rsidP="00296EF5">
      <w:pPr>
        <w:rPr>
          <w:rtl/>
        </w:rPr>
      </w:pPr>
      <w:r>
        <w:rPr>
          <w:rFonts w:hint="cs"/>
          <w:rtl/>
        </w:rPr>
        <w:lastRenderedPageBreak/>
        <w:t xml:space="preserve">در نمودار زیر </w:t>
      </w:r>
      <w:r w:rsidR="00F81082">
        <w:rPr>
          <w:rFonts w:hint="cs"/>
          <w:rtl/>
        </w:rPr>
        <w:t xml:space="preserve">که تنها </w:t>
      </w:r>
      <w:proofErr w:type="spellStart"/>
      <w:r w:rsidR="00F81082">
        <w:rPr>
          <w:rFonts w:hint="cs"/>
          <w:rtl/>
        </w:rPr>
        <w:t>داده‌ی</w:t>
      </w:r>
      <w:proofErr w:type="spellEnd"/>
      <w:r w:rsidR="00F81082">
        <w:rPr>
          <w:rFonts w:hint="cs"/>
          <w:rtl/>
        </w:rPr>
        <w:t xml:space="preserve"> خرید کالاهایی از یک مشتری در آن آمده است که آن مشتری حداقل ۱۰ مرتبه از کتگوری آن کالا خریده باشد، </w:t>
      </w:r>
      <w:r>
        <w:rPr>
          <w:rFonts w:hint="cs"/>
          <w:rtl/>
        </w:rPr>
        <w:t>مشخص است که مشتریان، از یک کتگوری</w:t>
      </w:r>
      <w:r w:rsidR="00F81082">
        <w:rPr>
          <w:rFonts w:hint="cs"/>
          <w:rtl/>
        </w:rPr>
        <w:t xml:space="preserve"> با شرایط ذکر شده</w:t>
      </w:r>
      <w:r>
        <w:rPr>
          <w:rFonts w:hint="cs"/>
          <w:rtl/>
        </w:rPr>
        <w:t xml:space="preserve">، چند محصول متفاوت </w:t>
      </w:r>
      <w:proofErr w:type="spellStart"/>
      <w:r>
        <w:rPr>
          <w:rFonts w:hint="cs"/>
          <w:rtl/>
        </w:rPr>
        <w:t>خریده‌اند</w:t>
      </w:r>
      <w:proofErr w:type="spellEnd"/>
      <w:r>
        <w:rPr>
          <w:rFonts w:hint="cs"/>
          <w:rtl/>
        </w:rPr>
        <w:t xml:space="preserve">. با توجه به این نمودار به طور میانگین هر مشتری از هر کتگوری </w:t>
      </w:r>
      <w:proofErr w:type="spellStart"/>
      <w:r>
        <w:rPr>
          <w:rFonts w:hint="cs"/>
          <w:rtl/>
        </w:rPr>
        <w:t>حدودا</w:t>
      </w:r>
      <w:proofErr w:type="spellEnd"/>
      <w:r>
        <w:rPr>
          <w:rFonts w:hint="cs"/>
          <w:rtl/>
        </w:rPr>
        <w:t xml:space="preserve"> ۴ محصول متفاوت خریده است.</w:t>
      </w:r>
    </w:p>
    <w:p w14:paraId="08698188" w14:textId="0F3CF03C" w:rsidR="00157001" w:rsidRPr="00157001" w:rsidRDefault="00157001" w:rsidP="00296EF5">
      <w:pPr>
        <w:rPr>
          <w:rtl/>
        </w:rPr>
      </w:pPr>
      <w:r>
        <w:rPr>
          <w:noProof/>
        </w:rPr>
        <w:drawing>
          <wp:inline distT="0" distB="0" distL="0" distR="0" wp14:anchorId="3004B818" wp14:editId="3562B57B">
            <wp:extent cx="5893707" cy="2025741"/>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8700" t="7691" r="8700" b="7136"/>
                    <a:stretch/>
                  </pic:blipFill>
                  <pic:spPr bwMode="auto">
                    <a:xfrm>
                      <a:off x="0" y="0"/>
                      <a:ext cx="5898939" cy="2027539"/>
                    </a:xfrm>
                    <a:prstGeom prst="rect">
                      <a:avLst/>
                    </a:prstGeom>
                    <a:noFill/>
                    <a:ln>
                      <a:noFill/>
                    </a:ln>
                    <a:extLst>
                      <a:ext uri="{53640926-AAD7-44D8-BBD7-CCE9431645EC}">
                        <a14:shadowObscured xmlns:a14="http://schemas.microsoft.com/office/drawing/2010/main"/>
                      </a:ext>
                    </a:extLst>
                  </pic:spPr>
                </pic:pic>
              </a:graphicData>
            </a:graphic>
          </wp:inline>
        </w:drawing>
      </w:r>
    </w:p>
    <w:p w14:paraId="473390A0" w14:textId="4BF0FE1A" w:rsidR="00C52E29" w:rsidRPr="00A37F44" w:rsidRDefault="00C52E29" w:rsidP="00A37F44">
      <w:pPr>
        <w:rPr>
          <w:rtl/>
        </w:rPr>
      </w:pPr>
    </w:p>
    <w:p w14:paraId="58B340C3" w14:textId="77777777" w:rsidR="00C52E29" w:rsidRDefault="00C52E29" w:rsidP="00296EF5">
      <w:pPr>
        <w:rPr>
          <w:rFonts w:cs="Calibri"/>
        </w:rPr>
      </w:pPr>
    </w:p>
    <w:p w14:paraId="262427E8" w14:textId="77777777" w:rsidR="00C52E29" w:rsidRPr="00C52E29" w:rsidRDefault="00C52E29" w:rsidP="00296EF5">
      <w:pPr>
        <w:rPr>
          <w:rFonts w:cs="Calibri"/>
          <w:rtl/>
        </w:rPr>
      </w:pPr>
    </w:p>
    <w:p w14:paraId="66758558" w14:textId="77777777" w:rsidR="002031C8" w:rsidRDefault="002031C8" w:rsidP="00F85A50">
      <w:pPr>
        <w:jc w:val="left"/>
        <w:rPr>
          <w:rtl/>
        </w:rPr>
      </w:pPr>
    </w:p>
    <w:p w14:paraId="48282F04" w14:textId="273CE6F8" w:rsidR="00CC0A52" w:rsidRDefault="00CC0A52" w:rsidP="00F85A50">
      <w:pPr>
        <w:jc w:val="left"/>
        <w:rPr>
          <w:rFonts w:asciiTheme="majorHAnsi" w:eastAsiaTheme="majorEastAsia" w:hAnsiTheme="majorHAnsi" w:cs="Mitra"/>
          <w:b/>
          <w:bCs/>
          <w:color w:val="2F5496" w:themeColor="accent1" w:themeShade="BF"/>
          <w:sz w:val="32"/>
          <w:szCs w:val="32"/>
        </w:rPr>
      </w:pPr>
      <w:r>
        <w:rPr>
          <w:rtl/>
        </w:rPr>
        <w:br w:type="page"/>
      </w:r>
    </w:p>
    <w:p w14:paraId="4A9B0FD2" w14:textId="005E9935" w:rsidR="00CC0A52" w:rsidRDefault="00CC0A52" w:rsidP="00C303D9">
      <w:pPr>
        <w:pStyle w:val="Heading1"/>
        <w:rPr>
          <w:rtl/>
        </w:rPr>
      </w:pPr>
      <w:r>
        <w:rPr>
          <w:rFonts w:hint="cs"/>
          <w:rtl/>
        </w:rPr>
        <w:lastRenderedPageBreak/>
        <w:t xml:space="preserve">پیش پردازش </w:t>
      </w:r>
      <w:proofErr w:type="spellStart"/>
      <w:r>
        <w:rPr>
          <w:rFonts w:hint="cs"/>
          <w:rtl/>
        </w:rPr>
        <w:t>اولیه‌ی</w:t>
      </w:r>
      <w:proofErr w:type="spellEnd"/>
      <w:r>
        <w:rPr>
          <w:rFonts w:hint="cs"/>
          <w:rtl/>
        </w:rPr>
        <w:t xml:space="preserve"> </w:t>
      </w:r>
      <w:proofErr w:type="spellStart"/>
      <w:r>
        <w:rPr>
          <w:rFonts w:hint="cs"/>
          <w:rtl/>
        </w:rPr>
        <w:t>داده‌ها</w:t>
      </w:r>
      <w:bookmarkEnd w:id="1073"/>
      <w:proofErr w:type="spellEnd"/>
    </w:p>
    <w:p w14:paraId="39BAD11E" w14:textId="77777777" w:rsidR="00CC0A52" w:rsidRDefault="00CC0A52" w:rsidP="00CC0A52">
      <w:pPr>
        <w:rPr>
          <w:rtl/>
        </w:rPr>
      </w:pPr>
      <w:r>
        <w:rPr>
          <w:rFonts w:hint="cs"/>
          <w:rtl/>
        </w:rPr>
        <w:t xml:space="preserve">برای پیشبرد این مسئله ابتدا باید به این نکته توجه کنیم که برای تشخیص نیاز مشتری در این روش قصد پیشبینی خرید کالایی که مشتری در </w:t>
      </w:r>
      <w:proofErr w:type="spellStart"/>
      <w:r>
        <w:rPr>
          <w:rFonts w:hint="cs"/>
          <w:rtl/>
        </w:rPr>
        <w:t>سبدهای</w:t>
      </w:r>
      <w:proofErr w:type="spellEnd"/>
      <w:r>
        <w:rPr>
          <w:rFonts w:hint="cs"/>
          <w:rtl/>
        </w:rPr>
        <w:t xml:space="preserve"> قبلی </w:t>
      </w:r>
      <w:proofErr w:type="spellStart"/>
      <w:r>
        <w:rPr>
          <w:rFonts w:hint="cs"/>
          <w:rtl/>
        </w:rPr>
        <w:t>سابقه‌ی</w:t>
      </w:r>
      <w:proofErr w:type="spellEnd"/>
      <w:r>
        <w:rPr>
          <w:rFonts w:hint="cs"/>
          <w:rtl/>
        </w:rPr>
        <w:t xml:space="preserve"> خریدن </w:t>
      </w:r>
      <w:proofErr w:type="spellStart"/>
      <w:r>
        <w:rPr>
          <w:rFonts w:hint="cs"/>
          <w:rtl/>
        </w:rPr>
        <w:t>آن‌ها</w:t>
      </w:r>
      <w:proofErr w:type="spellEnd"/>
      <w:r>
        <w:rPr>
          <w:rFonts w:hint="cs"/>
          <w:rtl/>
        </w:rPr>
        <w:t xml:space="preserve"> را داشته است داریم. بنابراین تنها کالاهایی که مشتری </w:t>
      </w:r>
      <w:proofErr w:type="spellStart"/>
      <w:r>
        <w:rPr>
          <w:rFonts w:hint="cs"/>
          <w:rtl/>
        </w:rPr>
        <w:t>سابقه‌ی</w:t>
      </w:r>
      <w:proofErr w:type="spellEnd"/>
      <w:r>
        <w:rPr>
          <w:rFonts w:hint="cs"/>
          <w:rtl/>
        </w:rPr>
        <w:t xml:space="preserve"> سفارش دادن </w:t>
      </w:r>
      <w:proofErr w:type="spellStart"/>
      <w:r>
        <w:rPr>
          <w:rFonts w:hint="cs"/>
          <w:rtl/>
        </w:rPr>
        <w:t>آن‌ها</w:t>
      </w:r>
      <w:proofErr w:type="spellEnd"/>
      <w:r>
        <w:rPr>
          <w:rFonts w:hint="cs"/>
          <w:rtl/>
        </w:rPr>
        <w:t xml:space="preserve"> را دارد به عنوان کالاهای سبد خرید بعدی پیشنهاد </w:t>
      </w:r>
      <w:proofErr w:type="spellStart"/>
      <w:r>
        <w:rPr>
          <w:rFonts w:hint="cs"/>
          <w:rtl/>
        </w:rPr>
        <w:t>می‌شوند</w:t>
      </w:r>
      <w:proofErr w:type="spellEnd"/>
      <w:r>
        <w:rPr>
          <w:rFonts w:hint="cs"/>
          <w:rtl/>
        </w:rPr>
        <w:t xml:space="preserve"> و قصد دادن پیشنهاد جدید به مشتری نداریم. همچنین با توجه به اینکه هدف ما از این کار پیشبینی تمام کالاهای ممکن نیست و تنها قصد یادآوری خرید به او داریم، فقط بر روی کالاهایی که در خرید آخر مشتری خریداری شده </w:t>
      </w:r>
      <w:proofErr w:type="spellStart"/>
      <w:r>
        <w:rPr>
          <w:rFonts w:hint="cs"/>
          <w:rtl/>
        </w:rPr>
        <w:t>اند</w:t>
      </w:r>
      <w:proofErr w:type="spellEnd"/>
      <w:r>
        <w:rPr>
          <w:rFonts w:hint="cs"/>
          <w:rtl/>
        </w:rPr>
        <w:t xml:space="preserve"> را برای بررسی در نظر میگیریم.</w:t>
      </w:r>
    </w:p>
    <w:p w14:paraId="4EF53FF8" w14:textId="77777777" w:rsidR="00CC0A52" w:rsidRDefault="00CC0A52" w:rsidP="00CC0A52">
      <w:pPr>
        <w:rPr>
          <w:rtl/>
        </w:rPr>
      </w:pPr>
      <w:r>
        <w:rPr>
          <w:rFonts w:hint="cs"/>
          <w:rtl/>
        </w:rPr>
        <w:t xml:space="preserve">برای این امر مراحل کار به شکل زیر خواهد بود که در ادامه به </w:t>
      </w:r>
      <w:proofErr w:type="spellStart"/>
      <w:r>
        <w:rPr>
          <w:rFonts w:hint="cs"/>
          <w:rtl/>
        </w:rPr>
        <w:t>آن‌ها</w:t>
      </w:r>
      <w:proofErr w:type="spellEnd"/>
      <w:r>
        <w:rPr>
          <w:rFonts w:hint="cs"/>
          <w:rtl/>
        </w:rPr>
        <w:t xml:space="preserve"> </w:t>
      </w:r>
      <w:proofErr w:type="spellStart"/>
      <w:r>
        <w:rPr>
          <w:rFonts w:hint="cs"/>
          <w:rtl/>
        </w:rPr>
        <w:t>می‌پردازیم</w:t>
      </w:r>
      <w:proofErr w:type="spellEnd"/>
      <w:r>
        <w:rPr>
          <w:rFonts w:hint="cs"/>
          <w:rtl/>
        </w:rPr>
        <w:t>:</w:t>
      </w:r>
    </w:p>
    <w:p w14:paraId="31A3DF4B" w14:textId="77777777" w:rsidR="00CC0A52" w:rsidRDefault="00CC0A52" w:rsidP="00CC0A52">
      <w:pPr>
        <w:pStyle w:val="ListParagraph"/>
        <w:numPr>
          <w:ilvl w:val="0"/>
          <w:numId w:val="4"/>
        </w:numPr>
      </w:pPr>
      <w:r>
        <w:rPr>
          <w:rFonts w:hint="cs"/>
          <w:rtl/>
        </w:rPr>
        <w:t xml:space="preserve">پیش پردازش </w:t>
      </w:r>
      <w:proofErr w:type="spellStart"/>
      <w:r>
        <w:rPr>
          <w:rFonts w:hint="cs"/>
          <w:rtl/>
        </w:rPr>
        <w:t>داده‌ها</w:t>
      </w:r>
      <w:proofErr w:type="spellEnd"/>
      <w:r>
        <w:rPr>
          <w:rFonts w:hint="cs"/>
          <w:rtl/>
        </w:rPr>
        <w:t xml:space="preserve"> </w:t>
      </w:r>
    </w:p>
    <w:p w14:paraId="76B9FDAF" w14:textId="77777777" w:rsidR="00CC0A52" w:rsidRDefault="00CC0A52" w:rsidP="00CC0A52">
      <w:pPr>
        <w:pStyle w:val="ListParagraph"/>
        <w:numPr>
          <w:ilvl w:val="0"/>
          <w:numId w:val="4"/>
        </w:numPr>
      </w:pPr>
      <w:r>
        <w:rPr>
          <w:rFonts w:hint="cs"/>
          <w:rtl/>
        </w:rPr>
        <w:t xml:space="preserve">مشخص کردن </w:t>
      </w:r>
      <w:proofErr w:type="spellStart"/>
      <w:r>
        <w:rPr>
          <w:rFonts w:hint="cs"/>
          <w:rtl/>
        </w:rPr>
        <w:t>نحوه‌ی</w:t>
      </w:r>
      <w:proofErr w:type="spellEnd"/>
      <w:r>
        <w:rPr>
          <w:rFonts w:hint="cs"/>
          <w:rtl/>
        </w:rPr>
        <w:t xml:space="preserve"> حل مسئله </w:t>
      </w:r>
    </w:p>
    <w:p w14:paraId="584620AD" w14:textId="77777777" w:rsidR="00CC0A52" w:rsidRDefault="00CC0A52" w:rsidP="00CC0A52">
      <w:pPr>
        <w:pStyle w:val="ListParagraph"/>
        <w:numPr>
          <w:ilvl w:val="0"/>
          <w:numId w:val="4"/>
        </w:numPr>
      </w:pPr>
      <w:r>
        <w:rPr>
          <w:rFonts w:hint="cs"/>
          <w:rtl/>
        </w:rPr>
        <w:t xml:space="preserve">ساخت </w:t>
      </w:r>
      <w:proofErr w:type="spellStart"/>
      <w:r>
        <w:rPr>
          <w:rFonts w:hint="cs"/>
          <w:rtl/>
        </w:rPr>
        <w:t>ویژگی‌های</w:t>
      </w:r>
      <w:proofErr w:type="spellEnd"/>
      <w:r>
        <w:rPr>
          <w:rFonts w:hint="cs"/>
          <w:rtl/>
        </w:rPr>
        <w:t xml:space="preserve"> مربوط به مشتری</w:t>
      </w:r>
    </w:p>
    <w:p w14:paraId="156081AA" w14:textId="77777777" w:rsidR="00CC0A52" w:rsidRDefault="00CC0A52" w:rsidP="00CC0A52">
      <w:pPr>
        <w:pStyle w:val="ListParagraph"/>
        <w:numPr>
          <w:ilvl w:val="0"/>
          <w:numId w:val="4"/>
        </w:numPr>
      </w:pPr>
      <w:r>
        <w:rPr>
          <w:rFonts w:hint="cs"/>
          <w:rtl/>
        </w:rPr>
        <w:t xml:space="preserve">ساخت </w:t>
      </w:r>
      <w:proofErr w:type="spellStart"/>
      <w:r>
        <w:rPr>
          <w:rFonts w:hint="cs"/>
          <w:rtl/>
        </w:rPr>
        <w:t>ویژگی‌های</w:t>
      </w:r>
      <w:proofErr w:type="spellEnd"/>
      <w:r>
        <w:rPr>
          <w:rFonts w:hint="cs"/>
          <w:rtl/>
        </w:rPr>
        <w:t xml:space="preserve"> مربوط به محصول</w:t>
      </w:r>
    </w:p>
    <w:p w14:paraId="325B110E" w14:textId="77777777" w:rsidR="00CC0A52" w:rsidRDefault="00CC0A52" w:rsidP="00CC0A52">
      <w:pPr>
        <w:pStyle w:val="ListParagraph"/>
        <w:numPr>
          <w:ilvl w:val="0"/>
          <w:numId w:val="4"/>
        </w:numPr>
      </w:pPr>
      <w:r>
        <w:rPr>
          <w:rFonts w:hint="cs"/>
          <w:rtl/>
        </w:rPr>
        <w:t xml:space="preserve">ساخت </w:t>
      </w:r>
      <w:proofErr w:type="spellStart"/>
      <w:r>
        <w:rPr>
          <w:rFonts w:hint="cs"/>
          <w:rtl/>
        </w:rPr>
        <w:t>ویژگی‌های</w:t>
      </w:r>
      <w:proofErr w:type="spellEnd"/>
      <w:r>
        <w:rPr>
          <w:rFonts w:hint="cs"/>
          <w:rtl/>
        </w:rPr>
        <w:t xml:space="preserve"> مربوط به کتگوری</w:t>
      </w:r>
    </w:p>
    <w:p w14:paraId="6AAA05B3" w14:textId="77777777" w:rsidR="00CC0A52" w:rsidRDefault="00CC0A52" w:rsidP="00CC0A52">
      <w:pPr>
        <w:pStyle w:val="ListParagraph"/>
        <w:numPr>
          <w:ilvl w:val="0"/>
          <w:numId w:val="4"/>
        </w:numPr>
      </w:pPr>
      <w:r>
        <w:rPr>
          <w:rFonts w:hint="cs"/>
          <w:rtl/>
        </w:rPr>
        <w:t xml:space="preserve">ساخت </w:t>
      </w:r>
      <w:proofErr w:type="spellStart"/>
      <w:r>
        <w:rPr>
          <w:rFonts w:hint="cs"/>
          <w:rtl/>
        </w:rPr>
        <w:t>ویژگی‌های</w:t>
      </w:r>
      <w:proofErr w:type="spellEnd"/>
      <w:r>
        <w:rPr>
          <w:rFonts w:hint="cs"/>
          <w:rtl/>
        </w:rPr>
        <w:t xml:space="preserve"> مشتری-محصول</w:t>
      </w:r>
    </w:p>
    <w:p w14:paraId="17A98609" w14:textId="77777777" w:rsidR="00CC0A52" w:rsidRDefault="00CC0A52" w:rsidP="00CC0A52">
      <w:pPr>
        <w:pStyle w:val="ListParagraph"/>
        <w:numPr>
          <w:ilvl w:val="0"/>
          <w:numId w:val="4"/>
        </w:numPr>
      </w:pPr>
      <w:r>
        <w:rPr>
          <w:rFonts w:hint="cs"/>
          <w:rtl/>
        </w:rPr>
        <w:t xml:space="preserve">ساخت </w:t>
      </w:r>
      <w:proofErr w:type="spellStart"/>
      <w:r>
        <w:rPr>
          <w:rFonts w:hint="cs"/>
          <w:rtl/>
        </w:rPr>
        <w:t>ویژگی‌های</w:t>
      </w:r>
      <w:proofErr w:type="spellEnd"/>
      <w:r>
        <w:rPr>
          <w:rFonts w:hint="cs"/>
          <w:rtl/>
        </w:rPr>
        <w:t xml:space="preserve"> مشتری-کتگوری</w:t>
      </w:r>
    </w:p>
    <w:p w14:paraId="5D87D139" w14:textId="77777777" w:rsidR="00CC0A52" w:rsidRDefault="00CC0A52" w:rsidP="00CC0A52">
      <w:pPr>
        <w:pStyle w:val="ListParagraph"/>
        <w:numPr>
          <w:ilvl w:val="0"/>
          <w:numId w:val="4"/>
        </w:numPr>
      </w:pPr>
      <w:proofErr w:type="spellStart"/>
      <w:r>
        <w:rPr>
          <w:rFonts w:hint="cs"/>
          <w:rtl/>
        </w:rPr>
        <w:t>جداکردن</w:t>
      </w:r>
      <w:proofErr w:type="spellEnd"/>
      <w:r>
        <w:rPr>
          <w:rFonts w:hint="cs"/>
          <w:rtl/>
        </w:rPr>
        <w:t xml:space="preserve"> خرید آخر هر مشتری از باقی </w:t>
      </w:r>
      <w:proofErr w:type="spellStart"/>
      <w:r>
        <w:rPr>
          <w:rFonts w:hint="cs"/>
          <w:rtl/>
        </w:rPr>
        <w:t>داده‌ها</w:t>
      </w:r>
      <w:proofErr w:type="spellEnd"/>
      <w:r>
        <w:rPr>
          <w:rFonts w:hint="cs"/>
          <w:rtl/>
        </w:rPr>
        <w:t xml:space="preserve"> </w:t>
      </w:r>
      <w:del w:id="1076" w:author="Sajjad Abed" w:date="2022-09-28T10:39:00Z">
        <w:r w:rsidDel="00756386">
          <w:rPr>
            <w:rFonts w:hint="cs"/>
            <w:rtl/>
          </w:rPr>
          <w:delText xml:space="preserve">حها </w:delText>
        </w:r>
      </w:del>
      <w:ins w:id="1077" w:author="Sajjad Abed" w:date="2022-09-28T10:39:00Z">
        <w:r>
          <w:rPr>
            <w:rFonts w:hint="cs"/>
            <w:rtl/>
          </w:rPr>
          <w:t xml:space="preserve">جهت </w:t>
        </w:r>
      </w:ins>
      <w:r>
        <w:rPr>
          <w:rFonts w:hint="cs"/>
          <w:rtl/>
        </w:rPr>
        <w:t xml:space="preserve">تست </w:t>
      </w:r>
      <w:proofErr w:type="spellStart"/>
      <w:r>
        <w:rPr>
          <w:rFonts w:hint="cs"/>
          <w:rtl/>
        </w:rPr>
        <w:t>داده‌ها</w:t>
      </w:r>
      <w:proofErr w:type="spellEnd"/>
    </w:p>
    <w:p w14:paraId="3E725C43" w14:textId="77777777" w:rsidR="00CC0A52" w:rsidRDefault="00CC0A52" w:rsidP="00CC0A52">
      <w:r>
        <w:rPr>
          <w:rFonts w:hint="cs"/>
          <w:rtl/>
        </w:rPr>
        <w:t xml:space="preserve">در ادامه توضیحی مختصر در مورد هر بخش داده </w:t>
      </w:r>
      <w:proofErr w:type="spellStart"/>
      <w:r>
        <w:rPr>
          <w:rFonts w:hint="cs"/>
          <w:rtl/>
        </w:rPr>
        <w:t>می‌شود</w:t>
      </w:r>
      <w:proofErr w:type="spellEnd"/>
      <w:r>
        <w:rPr>
          <w:rFonts w:hint="cs"/>
          <w:rtl/>
        </w:rPr>
        <w:t xml:space="preserve"> و سپس در </w:t>
      </w:r>
      <w:proofErr w:type="spellStart"/>
      <w:r>
        <w:rPr>
          <w:rFonts w:hint="cs"/>
          <w:rtl/>
        </w:rPr>
        <w:t>بخش‌های</w:t>
      </w:r>
      <w:proofErr w:type="spellEnd"/>
      <w:r>
        <w:rPr>
          <w:rFonts w:hint="cs"/>
          <w:rtl/>
        </w:rPr>
        <w:t xml:space="preserve"> بعدی </w:t>
      </w:r>
      <w:proofErr w:type="spellStart"/>
      <w:r>
        <w:rPr>
          <w:rFonts w:hint="cs"/>
          <w:rtl/>
        </w:rPr>
        <w:t>کدهای</w:t>
      </w:r>
      <w:proofErr w:type="spellEnd"/>
      <w:r>
        <w:rPr>
          <w:rFonts w:hint="cs"/>
          <w:rtl/>
        </w:rPr>
        <w:t xml:space="preserve"> مربوط به هر بخش توضیح داده خواهد شد.</w:t>
      </w:r>
    </w:p>
    <w:p w14:paraId="444A470A" w14:textId="77777777" w:rsidR="00CC0A52" w:rsidRDefault="00CC0A52" w:rsidP="00C303D9">
      <w:pPr>
        <w:pStyle w:val="Heading2"/>
        <w:rPr>
          <w:rtl/>
        </w:rPr>
      </w:pPr>
      <w:bookmarkStart w:id="1078" w:name="_Toc112409004"/>
      <w:r>
        <w:rPr>
          <w:rFonts w:hint="cs"/>
          <w:rtl/>
        </w:rPr>
        <w:t xml:space="preserve">پیش پردازش </w:t>
      </w:r>
      <w:proofErr w:type="spellStart"/>
      <w:r>
        <w:rPr>
          <w:rFonts w:hint="cs"/>
          <w:rtl/>
        </w:rPr>
        <w:t>داده‌ها</w:t>
      </w:r>
      <w:bookmarkEnd w:id="1078"/>
      <w:proofErr w:type="spellEnd"/>
    </w:p>
    <w:p w14:paraId="70941628" w14:textId="77777777" w:rsidR="00CC0A52" w:rsidRDefault="00CC0A52" w:rsidP="00CC0A52">
      <w:pPr>
        <w:rPr>
          <w:rtl/>
        </w:rPr>
      </w:pPr>
      <w:r>
        <w:rPr>
          <w:rFonts w:hint="cs"/>
          <w:rtl/>
        </w:rPr>
        <w:t xml:space="preserve">در ابتدا </w:t>
      </w:r>
      <w:proofErr w:type="spellStart"/>
      <w:r>
        <w:rPr>
          <w:rFonts w:hint="cs"/>
          <w:rtl/>
        </w:rPr>
        <w:t>داده‌ها</w:t>
      </w:r>
      <w:proofErr w:type="spellEnd"/>
      <w:r>
        <w:rPr>
          <w:rFonts w:hint="cs"/>
          <w:rtl/>
        </w:rPr>
        <w:t xml:space="preserve"> و نوع آنان و همچنین </w:t>
      </w:r>
      <w:proofErr w:type="spellStart"/>
      <w:r>
        <w:rPr>
          <w:rFonts w:hint="cs"/>
          <w:rtl/>
        </w:rPr>
        <w:t>داده‌های</w:t>
      </w:r>
      <w:proofErr w:type="spellEnd"/>
      <w:r>
        <w:rPr>
          <w:rFonts w:hint="cs"/>
          <w:rtl/>
        </w:rPr>
        <w:t xml:space="preserve"> از دست </w:t>
      </w:r>
      <w:proofErr w:type="spellStart"/>
      <w:r>
        <w:rPr>
          <w:rFonts w:hint="cs"/>
          <w:rtl/>
        </w:rPr>
        <w:t>رفته‌ی</w:t>
      </w:r>
      <w:proofErr w:type="spellEnd"/>
      <w:r>
        <w:rPr>
          <w:rFonts w:hint="cs"/>
          <w:rtl/>
        </w:rPr>
        <w:t xml:space="preserve"> هر جدول را بررسی </w:t>
      </w:r>
      <w:proofErr w:type="spellStart"/>
      <w:r>
        <w:rPr>
          <w:rFonts w:hint="cs"/>
          <w:rtl/>
        </w:rPr>
        <w:t>می‌کنیم</w:t>
      </w:r>
      <w:proofErr w:type="spellEnd"/>
      <w:r>
        <w:rPr>
          <w:rFonts w:hint="cs"/>
          <w:rtl/>
        </w:rPr>
        <w:t xml:space="preserve">. این نکته حائز اهمیت است که </w:t>
      </w:r>
      <w:proofErr w:type="spellStart"/>
      <w:r>
        <w:rPr>
          <w:rFonts w:hint="cs"/>
          <w:rtl/>
        </w:rPr>
        <w:t>داده‌های</w:t>
      </w:r>
      <w:proofErr w:type="spellEnd"/>
      <w:r>
        <w:rPr>
          <w:rFonts w:hint="cs"/>
          <w:rtl/>
        </w:rPr>
        <w:t xml:space="preserve"> خالی به این دلیل در </w:t>
      </w:r>
      <w:proofErr w:type="spellStart"/>
      <w:r>
        <w:rPr>
          <w:rFonts w:hint="cs"/>
          <w:rtl/>
        </w:rPr>
        <w:t>دیتاست</w:t>
      </w:r>
      <w:proofErr w:type="spellEnd"/>
      <w:r>
        <w:rPr>
          <w:rFonts w:hint="cs"/>
          <w:rtl/>
        </w:rPr>
        <w:t xml:space="preserve"> وجود دارند که در ابتدای شروع به کار سیستم برخی اطلاعات به طور صحیحی ثبت </w:t>
      </w:r>
      <w:proofErr w:type="spellStart"/>
      <w:r>
        <w:rPr>
          <w:rFonts w:hint="cs"/>
          <w:rtl/>
        </w:rPr>
        <w:t>نمی‌شدند</w:t>
      </w:r>
      <w:proofErr w:type="spellEnd"/>
      <w:r>
        <w:rPr>
          <w:rFonts w:hint="cs"/>
          <w:rtl/>
        </w:rPr>
        <w:t xml:space="preserve"> بنابراین برخی از </w:t>
      </w:r>
      <w:proofErr w:type="spellStart"/>
      <w:r>
        <w:rPr>
          <w:rFonts w:hint="cs"/>
          <w:rtl/>
        </w:rPr>
        <w:t>ردیف‌هایی</w:t>
      </w:r>
      <w:proofErr w:type="spellEnd"/>
      <w:r>
        <w:rPr>
          <w:rFonts w:hint="cs"/>
          <w:rtl/>
        </w:rPr>
        <w:t xml:space="preserve"> که به نسبت </w:t>
      </w:r>
      <w:proofErr w:type="spellStart"/>
      <w:r>
        <w:rPr>
          <w:rFonts w:hint="cs"/>
          <w:rtl/>
        </w:rPr>
        <w:t>قدیمی‌تر</w:t>
      </w:r>
      <w:proofErr w:type="spellEnd"/>
      <w:r>
        <w:rPr>
          <w:rFonts w:hint="cs"/>
          <w:rtl/>
        </w:rPr>
        <w:t xml:space="preserve"> هستند ممکن است </w:t>
      </w:r>
      <w:proofErr w:type="spellStart"/>
      <w:r>
        <w:rPr>
          <w:rFonts w:hint="cs"/>
          <w:rtl/>
        </w:rPr>
        <w:t>دیتای</w:t>
      </w:r>
      <w:proofErr w:type="spellEnd"/>
      <w:r>
        <w:rPr>
          <w:rFonts w:hint="cs"/>
          <w:rtl/>
        </w:rPr>
        <w:t xml:space="preserve"> از دست رفته داشته باشند.</w:t>
      </w:r>
    </w:p>
    <w:p w14:paraId="7C230054" w14:textId="77777777" w:rsidR="00CC0A52" w:rsidRDefault="00CC0A52" w:rsidP="00CC0A52">
      <w:pPr>
        <w:pStyle w:val="ListParagraph"/>
        <w:numPr>
          <w:ilvl w:val="0"/>
          <w:numId w:val="6"/>
        </w:numPr>
      </w:pPr>
      <w:r>
        <w:rPr>
          <w:rFonts w:hint="cs"/>
          <w:rtl/>
        </w:rPr>
        <w:t xml:space="preserve">در جدول </w:t>
      </w:r>
      <w:proofErr w:type="spellStart"/>
      <w:r>
        <w:rPr>
          <w:rFonts w:hint="cs"/>
          <w:rtl/>
        </w:rPr>
        <w:t>کلاس‌ها</w:t>
      </w:r>
      <w:proofErr w:type="spellEnd"/>
      <w:r>
        <w:rPr>
          <w:rFonts w:hint="cs"/>
          <w:rtl/>
        </w:rPr>
        <w:t xml:space="preserve"> ۱۰ ردیف از ستون </w:t>
      </w:r>
      <w:proofErr w:type="spellStart"/>
      <w:r>
        <w:t>primaryparentid</w:t>
      </w:r>
      <w:proofErr w:type="spellEnd"/>
      <w:r>
        <w:rPr>
          <w:rFonts w:hint="cs"/>
          <w:rtl/>
        </w:rPr>
        <w:t xml:space="preserve"> سلول خالی دارند که از بین </w:t>
      </w:r>
      <w:proofErr w:type="spellStart"/>
      <w:r>
        <w:rPr>
          <w:rFonts w:hint="cs"/>
          <w:rtl/>
        </w:rPr>
        <w:t>ردیف‌هایی</w:t>
      </w:r>
      <w:proofErr w:type="spellEnd"/>
      <w:r>
        <w:rPr>
          <w:rFonts w:hint="cs"/>
          <w:rtl/>
        </w:rPr>
        <w:t xml:space="preserve"> که زیر </w:t>
      </w:r>
      <w:proofErr w:type="spellStart"/>
      <w:r>
        <w:rPr>
          <w:rFonts w:hint="cs"/>
          <w:rtl/>
        </w:rPr>
        <w:t>دسته‌ی</w:t>
      </w:r>
      <w:proofErr w:type="spellEnd"/>
      <w:r>
        <w:rPr>
          <w:rFonts w:hint="cs"/>
          <w:rtl/>
        </w:rPr>
        <w:t xml:space="preserve"> کلاس بزرگتری نیستند (</w:t>
      </w:r>
      <w:proofErr w:type="spellStart"/>
      <w:r>
        <w:t>primaryparentid</w:t>
      </w:r>
      <w:proofErr w:type="spellEnd"/>
      <w:r>
        <w:rPr>
          <w:rFonts w:hint="cs"/>
          <w:rtl/>
        </w:rPr>
        <w:t xml:space="preserve"> </w:t>
      </w:r>
      <w:proofErr w:type="spellStart"/>
      <w:r>
        <w:rPr>
          <w:rFonts w:hint="cs"/>
          <w:rtl/>
        </w:rPr>
        <w:t>آن‌ها</w:t>
      </w:r>
      <w:proofErr w:type="spellEnd"/>
      <w:r>
        <w:rPr>
          <w:rFonts w:hint="cs"/>
          <w:rtl/>
        </w:rPr>
        <w:t xml:space="preserve"> ۱ است) کلاس مناسب را برای </w:t>
      </w:r>
      <w:proofErr w:type="spellStart"/>
      <w:r>
        <w:rPr>
          <w:rFonts w:hint="cs"/>
          <w:rtl/>
        </w:rPr>
        <w:t>ردیف‌های</w:t>
      </w:r>
      <w:proofErr w:type="spellEnd"/>
      <w:r>
        <w:rPr>
          <w:rFonts w:hint="cs"/>
          <w:rtl/>
        </w:rPr>
        <w:t xml:space="preserve"> خالی انتخاب </w:t>
      </w:r>
      <w:proofErr w:type="spellStart"/>
      <w:r>
        <w:rPr>
          <w:rFonts w:hint="cs"/>
          <w:rtl/>
        </w:rPr>
        <w:t>می‌کنیم</w:t>
      </w:r>
      <w:proofErr w:type="spellEnd"/>
      <w:r>
        <w:rPr>
          <w:rFonts w:hint="cs"/>
          <w:rtl/>
        </w:rPr>
        <w:t xml:space="preserve"> و به این ترتیب مشکل این ستون حل </w:t>
      </w:r>
      <w:proofErr w:type="spellStart"/>
      <w:r>
        <w:rPr>
          <w:rFonts w:hint="cs"/>
          <w:rtl/>
        </w:rPr>
        <w:t>می‌شود</w:t>
      </w:r>
      <w:proofErr w:type="spellEnd"/>
      <w:r>
        <w:rPr>
          <w:rFonts w:hint="cs"/>
          <w:rtl/>
        </w:rPr>
        <w:t>.</w:t>
      </w:r>
    </w:p>
    <w:p w14:paraId="65D083D6" w14:textId="77777777" w:rsidR="00CC0A52" w:rsidRDefault="00CC0A52" w:rsidP="00CC0A52">
      <w:pPr>
        <w:pStyle w:val="ListParagraph"/>
        <w:numPr>
          <w:ilvl w:val="0"/>
          <w:numId w:val="6"/>
        </w:numPr>
      </w:pPr>
      <w:r>
        <w:rPr>
          <w:rFonts w:hint="cs"/>
          <w:rtl/>
        </w:rPr>
        <w:t xml:space="preserve">در جدول </w:t>
      </w:r>
      <w:proofErr w:type="spellStart"/>
      <w:r>
        <w:rPr>
          <w:rFonts w:hint="cs"/>
          <w:rtl/>
        </w:rPr>
        <w:t>تایپ‌ها</w:t>
      </w:r>
      <w:proofErr w:type="spellEnd"/>
      <w:r>
        <w:rPr>
          <w:rFonts w:hint="cs"/>
          <w:rtl/>
        </w:rPr>
        <w:t xml:space="preserve"> تنها یکی از </w:t>
      </w:r>
      <w:proofErr w:type="spellStart"/>
      <w:r>
        <w:rPr>
          <w:rFonts w:hint="cs"/>
          <w:rtl/>
        </w:rPr>
        <w:t>ردیف‌ها</w:t>
      </w:r>
      <w:proofErr w:type="spellEnd"/>
      <w:r>
        <w:rPr>
          <w:rFonts w:hint="cs"/>
          <w:rtl/>
        </w:rPr>
        <w:t xml:space="preserve"> یک ردیف خالی دارد که اهمیت زیادی ندارد.</w:t>
      </w:r>
    </w:p>
    <w:p w14:paraId="0B5E832F" w14:textId="77777777" w:rsidR="00CC0A52" w:rsidRDefault="00CC0A52" w:rsidP="00CC0A52">
      <w:pPr>
        <w:pStyle w:val="ListParagraph"/>
        <w:numPr>
          <w:ilvl w:val="0"/>
          <w:numId w:val="6"/>
        </w:numPr>
      </w:pPr>
      <w:r>
        <w:rPr>
          <w:rFonts w:hint="cs"/>
          <w:rtl/>
        </w:rPr>
        <w:t xml:space="preserve">در جدول </w:t>
      </w:r>
      <w:proofErr w:type="spellStart"/>
      <w:r>
        <w:rPr>
          <w:rFonts w:hint="cs"/>
          <w:rtl/>
        </w:rPr>
        <w:t>آیتم‌ها</w:t>
      </w:r>
      <w:proofErr w:type="spellEnd"/>
      <w:r>
        <w:rPr>
          <w:rFonts w:hint="cs"/>
          <w:rtl/>
        </w:rPr>
        <w:t xml:space="preserve"> در ستون کتگوری و کلاس و برند </w:t>
      </w:r>
      <w:proofErr w:type="spellStart"/>
      <w:r>
        <w:rPr>
          <w:rFonts w:hint="cs"/>
          <w:rtl/>
        </w:rPr>
        <w:t>دیتای</w:t>
      </w:r>
      <w:proofErr w:type="spellEnd"/>
      <w:r>
        <w:rPr>
          <w:rFonts w:hint="cs"/>
          <w:rtl/>
        </w:rPr>
        <w:t xml:space="preserve"> خالی داریم که این نیز بیشتر مربوط به کالاهای قدیمی است که اکنون در سایت موجود نیستند و نمایش داده </w:t>
      </w:r>
      <w:proofErr w:type="spellStart"/>
      <w:r>
        <w:rPr>
          <w:rFonts w:hint="cs"/>
          <w:rtl/>
        </w:rPr>
        <w:t>نمی‌شوند</w:t>
      </w:r>
      <w:proofErr w:type="spellEnd"/>
      <w:r>
        <w:rPr>
          <w:rFonts w:hint="cs"/>
          <w:rtl/>
        </w:rPr>
        <w:t>.</w:t>
      </w:r>
    </w:p>
    <w:p w14:paraId="43DB5EC4" w14:textId="77777777" w:rsidR="00CC0A52" w:rsidRPr="00CA47D1" w:rsidRDefault="00CC0A52" w:rsidP="00CC0A52">
      <w:pPr>
        <w:pStyle w:val="ListParagraph"/>
        <w:numPr>
          <w:ilvl w:val="0"/>
          <w:numId w:val="6"/>
        </w:numPr>
        <w:rPr>
          <w:rtl/>
        </w:rPr>
      </w:pPr>
      <w:r>
        <w:rPr>
          <w:rFonts w:hint="cs"/>
          <w:rtl/>
        </w:rPr>
        <w:t xml:space="preserve">جدول سفارشات </w:t>
      </w:r>
      <w:proofErr w:type="spellStart"/>
      <w:r>
        <w:rPr>
          <w:rFonts w:hint="cs"/>
          <w:rtl/>
        </w:rPr>
        <w:t>مهم‌ترین</w:t>
      </w:r>
      <w:proofErr w:type="spellEnd"/>
      <w:r>
        <w:rPr>
          <w:rFonts w:hint="cs"/>
          <w:rtl/>
        </w:rPr>
        <w:t xml:space="preserve"> جدول ماست و باید به طور کامل پیش پردازش داده را بر روی آن انجام دهیم و آن را برای مدل یادگیری ماشین خود آماده کنیم. ستون کلاس، کتگوری و لیبل مشتریان بیشترین </w:t>
      </w:r>
      <w:proofErr w:type="spellStart"/>
      <w:r>
        <w:rPr>
          <w:rFonts w:hint="cs"/>
          <w:rtl/>
        </w:rPr>
        <w:t>دیتای</w:t>
      </w:r>
      <w:proofErr w:type="spellEnd"/>
      <w:r>
        <w:rPr>
          <w:rFonts w:hint="cs"/>
          <w:rtl/>
        </w:rPr>
        <w:t xml:space="preserve"> از دست رفته را دارد. همانطور که گفته </w:t>
      </w:r>
      <w:proofErr w:type="spellStart"/>
      <w:r>
        <w:rPr>
          <w:rFonts w:hint="cs"/>
          <w:rtl/>
        </w:rPr>
        <w:t>مشتریانی</w:t>
      </w:r>
      <w:proofErr w:type="spellEnd"/>
      <w:r>
        <w:rPr>
          <w:rFonts w:hint="cs"/>
          <w:rtl/>
        </w:rPr>
        <w:t xml:space="preserve"> سه خرید یا کمتر داشته </w:t>
      </w:r>
      <w:proofErr w:type="spellStart"/>
      <w:r>
        <w:rPr>
          <w:rFonts w:hint="cs"/>
          <w:rtl/>
        </w:rPr>
        <w:t>اند</w:t>
      </w:r>
      <w:proofErr w:type="spellEnd"/>
      <w:r>
        <w:rPr>
          <w:rFonts w:hint="cs"/>
          <w:rtl/>
        </w:rPr>
        <w:t xml:space="preserve"> لیبل ندارند به همین دلیل </w:t>
      </w:r>
      <w:proofErr w:type="spellStart"/>
      <w:r>
        <w:rPr>
          <w:rFonts w:hint="cs"/>
          <w:rtl/>
        </w:rPr>
        <w:t>دیتای</w:t>
      </w:r>
      <w:proofErr w:type="spellEnd"/>
      <w:r>
        <w:rPr>
          <w:rFonts w:hint="cs"/>
          <w:rtl/>
        </w:rPr>
        <w:t xml:space="preserve"> خالی در ستون </w:t>
      </w:r>
      <w:proofErr w:type="spellStart"/>
      <w:r>
        <w:t>segmentationlabel</w:t>
      </w:r>
      <w:proofErr w:type="spellEnd"/>
      <w:r>
        <w:rPr>
          <w:rFonts w:hint="cs"/>
          <w:rtl/>
        </w:rPr>
        <w:t xml:space="preserve"> زیاد است که برای پر کردن این بخش لیبل جدیدی تحت عنوان </w:t>
      </w:r>
      <w:r>
        <w:t>unlabeled</w:t>
      </w:r>
      <w:r>
        <w:rPr>
          <w:rFonts w:hint="cs"/>
          <w:rtl/>
        </w:rPr>
        <w:t xml:space="preserve"> برای </w:t>
      </w:r>
      <w:proofErr w:type="spellStart"/>
      <w:r>
        <w:rPr>
          <w:rFonts w:hint="cs"/>
          <w:rtl/>
        </w:rPr>
        <w:t>مشتریانی</w:t>
      </w:r>
      <w:proofErr w:type="spellEnd"/>
      <w:r>
        <w:rPr>
          <w:rFonts w:hint="cs"/>
          <w:rtl/>
        </w:rPr>
        <w:t xml:space="preserve"> که کمتر از ۴ خرید </w:t>
      </w:r>
      <w:proofErr w:type="spellStart"/>
      <w:r>
        <w:rPr>
          <w:rFonts w:hint="cs"/>
          <w:rtl/>
        </w:rPr>
        <w:t>داشته‌اند</w:t>
      </w:r>
      <w:proofErr w:type="spellEnd"/>
      <w:r>
        <w:rPr>
          <w:rFonts w:hint="cs"/>
          <w:rtl/>
        </w:rPr>
        <w:t xml:space="preserve"> تعریف </w:t>
      </w:r>
      <w:proofErr w:type="spellStart"/>
      <w:r>
        <w:rPr>
          <w:rFonts w:hint="cs"/>
          <w:rtl/>
        </w:rPr>
        <w:t>می‌کنیم</w:t>
      </w:r>
      <w:proofErr w:type="spellEnd"/>
      <w:r>
        <w:rPr>
          <w:rFonts w:hint="cs"/>
          <w:rtl/>
        </w:rPr>
        <w:t xml:space="preserve">. با حذف کردن باقی </w:t>
      </w:r>
      <w:proofErr w:type="spellStart"/>
      <w:r>
        <w:rPr>
          <w:rFonts w:hint="cs"/>
          <w:rtl/>
        </w:rPr>
        <w:t>ستون‌هایی</w:t>
      </w:r>
      <w:proofErr w:type="spellEnd"/>
      <w:r>
        <w:rPr>
          <w:rFonts w:hint="cs"/>
          <w:rtl/>
        </w:rPr>
        <w:t xml:space="preserve"> که </w:t>
      </w:r>
      <w:proofErr w:type="spellStart"/>
      <w:r>
        <w:rPr>
          <w:rFonts w:hint="cs"/>
          <w:rtl/>
        </w:rPr>
        <w:t>داده‌ی</w:t>
      </w:r>
      <w:proofErr w:type="spellEnd"/>
      <w:r>
        <w:rPr>
          <w:rFonts w:hint="cs"/>
          <w:rtl/>
        </w:rPr>
        <w:t xml:space="preserve"> خالی دارند، تعداد </w:t>
      </w:r>
      <w:proofErr w:type="spellStart"/>
      <w:r>
        <w:rPr>
          <w:rFonts w:hint="cs"/>
          <w:rtl/>
        </w:rPr>
        <w:t>ردیف‌ها</w:t>
      </w:r>
      <w:proofErr w:type="spellEnd"/>
      <w:r>
        <w:rPr>
          <w:rFonts w:hint="cs"/>
          <w:rtl/>
        </w:rPr>
        <w:t xml:space="preserve"> از ۲ </w:t>
      </w:r>
      <w:r>
        <w:rPr>
          <w:rFonts w:hint="cs"/>
          <w:rtl/>
        </w:rPr>
        <w:lastRenderedPageBreak/>
        <w:t xml:space="preserve">میلیون و ۵۱۱ هزار به ۲ میلیون و ۴۹۴ هزار کاهش </w:t>
      </w:r>
      <w:proofErr w:type="spellStart"/>
      <w:r>
        <w:rPr>
          <w:rFonts w:hint="cs"/>
          <w:rtl/>
        </w:rPr>
        <w:t>می‌یابد</w:t>
      </w:r>
      <w:proofErr w:type="spellEnd"/>
      <w:r>
        <w:rPr>
          <w:rFonts w:hint="cs"/>
          <w:rtl/>
        </w:rPr>
        <w:t xml:space="preserve"> که کاهشی قابل </w:t>
      </w:r>
      <w:proofErr w:type="spellStart"/>
      <w:r>
        <w:rPr>
          <w:rFonts w:hint="cs"/>
          <w:rtl/>
        </w:rPr>
        <w:t>چشم‌پوشی</w:t>
      </w:r>
      <w:proofErr w:type="spellEnd"/>
      <w:r>
        <w:rPr>
          <w:rFonts w:hint="cs"/>
          <w:rtl/>
        </w:rPr>
        <w:t xml:space="preserve"> است. بنابراین برای از بین بردن </w:t>
      </w:r>
      <w:proofErr w:type="spellStart"/>
      <w:r>
        <w:rPr>
          <w:rFonts w:hint="cs"/>
          <w:rtl/>
        </w:rPr>
        <w:t>داده‌های</w:t>
      </w:r>
      <w:proofErr w:type="spellEnd"/>
      <w:r>
        <w:rPr>
          <w:rFonts w:hint="cs"/>
          <w:rtl/>
        </w:rPr>
        <w:t xml:space="preserve"> خالی </w:t>
      </w:r>
      <w:proofErr w:type="spellStart"/>
      <w:r>
        <w:rPr>
          <w:rFonts w:hint="cs"/>
          <w:rtl/>
        </w:rPr>
        <w:t>ردیف‌هایی</w:t>
      </w:r>
      <w:proofErr w:type="spellEnd"/>
      <w:r>
        <w:rPr>
          <w:rFonts w:hint="cs"/>
          <w:rtl/>
        </w:rPr>
        <w:t xml:space="preserve"> که شامل </w:t>
      </w:r>
      <w:proofErr w:type="spellStart"/>
      <w:r>
        <w:rPr>
          <w:rFonts w:hint="cs"/>
          <w:rtl/>
        </w:rPr>
        <w:t>آن‌ها</w:t>
      </w:r>
      <w:proofErr w:type="spellEnd"/>
      <w:r>
        <w:rPr>
          <w:rFonts w:hint="cs"/>
          <w:rtl/>
        </w:rPr>
        <w:t xml:space="preserve"> هستند را حذف </w:t>
      </w:r>
      <w:proofErr w:type="spellStart"/>
      <w:r>
        <w:rPr>
          <w:rFonts w:hint="cs"/>
          <w:rtl/>
        </w:rPr>
        <w:t>می‌کنیم</w:t>
      </w:r>
      <w:proofErr w:type="spellEnd"/>
      <w:r>
        <w:rPr>
          <w:rFonts w:hint="cs"/>
          <w:rtl/>
        </w:rPr>
        <w:t xml:space="preserve">. همچنین همانطور که گفته شد ما قصد پیشبینی برای </w:t>
      </w:r>
      <w:proofErr w:type="spellStart"/>
      <w:r>
        <w:rPr>
          <w:rFonts w:hint="cs"/>
          <w:rtl/>
        </w:rPr>
        <w:t>مشتریانی</w:t>
      </w:r>
      <w:proofErr w:type="spellEnd"/>
      <w:r>
        <w:rPr>
          <w:rFonts w:hint="cs"/>
          <w:rtl/>
        </w:rPr>
        <w:t xml:space="preserve"> که حداقل دو خرید داشته </w:t>
      </w:r>
      <w:proofErr w:type="spellStart"/>
      <w:r>
        <w:rPr>
          <w:rFonts w:hint="cs"/>
          <w:rtl/>
        </w:rPr>
        <w:t>اند</w:t>
      </w:r>
      <w:proofErr w:type="spellEnd"/>
      <w:r>
        <w:rPr>
          <w:rFonts w:hint="cs"/>
          <w:rtl/>
        </w:rPr>
        <w:t xml:space="preserve"> را داریم. بنابراین خرید </w:t>
      </w:r>
      <w:proofErr w:type="spellStart"/>
      <w:r>
        <w:rPr>
          <w:rFonts w:hint="cs"/>
          <w:rtl/>
        </w:rPr>
        <w:t>مشتریانی</w:t>
      </w:r>
      <w:proofErr w:type="spellEnd"/>
      <w:r>
        <w:rPr>
          <w:rFonts w:hint="cs"/>
          <w:rtl/>
        </w:rPr>
        <w:t xml:space="preserve"> کمتر از این تعداد خرید را انجام </w:t>
      </w:r>
      <w:proofErr w:type="spellStart"/>
      <w:r>
        <w:rPr>
          <w:rFonts w:hint="cs"/>
          <w:rtl/>
        </w:rPr>
        <w:t>داده‌اند</w:t>
      </w:r>
      <w:proofErr w:type="spellEnd"/>
      <w:r>
        <w:rPr>
          <w:rFonts w:hint="cs"/>
          <w:rtl/>
        </w:rPr>
        <w:t xml:space="preserve"> از </w:t>
      </w:r>
      <w:proofErr w:type="spellStart"/>
      <w:r>
        <w:rPr>
          <w:rFonts w:hint="cs"/>
          <w:rtl/>
        </w:rPr>
        <w:t>دیتاست</w:t>
      </w:r>
      <w:proofErr w:type="spellEnd"/>
      <w:r>
        <w:rPr>
          <w:rFonts w:hint="cs"/>
          <w:rtl/>
        </w:rPr>
        <w:t xml:space="preserve"> حذف </w:t>
      </w:r>
      <w:proofErr w:type="spellStart"/>
      <w:r>
        <w:rPr>
          <w:rFonts w:hint="cs"/>
          <w:rtl/>
        </w:rPr>
        <w:t>می‌کنیم</w:t>
      </w:r>
      <w:proofErr w:type="spellEnd"/>
      <w:r>
        <w:rPr>
          <w:rFonts w:hint="cs"/>
          <w:rtl/>
        </w:rPr>
        <w:t xml:space="preserve">. در نهایت ۲.۱۵ میلیون ردیف که مربوط به ۲۴۵ هزار سبد خرید از ۲۶ هزار مشتری است برای ما باقی </w:t>
      </w:r>
      <w:proofErr w:type="spellStart"/>
      <w:r>
        <w:rPr>
          <w:rFonts w:hint="cs"/>
          <w:rtl/>
        </w:rPr>
        <w:t>می‌ماند</w:t>
      </w:r>
      <w:proofErr w:type="spellEnd"/>
      <w:r>
        <w:rPr>
          <w:rFonts w:hint="cs"/>
          <w:rtl/>
        </w:rPr>
        <w:t>.</w:t>
      </w:r>
    </w:p>
    <w:p w14:paraId="0DD72067" w14:textId="59A3C3C1" w:rsidR="00CC0A52" w:rsidRDefault="00CC0A52" w:rsidP="00AA3BFB">
      <w:pPr>
        <w:bidi w:val="0"/>
        <w:jc w:val="left"/>
        <w:rPr>
          <w:rFonts w:asciiTheme="majorHAnsi" w:eastAsiaTheme="majorEastAsia" w:hAnsiTheme="majorHAnsi" w:cs="Mitra"/>
          <w:b/>
          <w:bCs/>
          <w:color w:val="2F5496" w:themeColor="accent1" w:themeShade="BF"/>
          <w:sz w:val="32"/>
          <w:szCs w:val="32"/>
        </w:rPr>
      </w:pPr>
      <w:r>
        <w:rPr>
          <w:rtl/>
        </w:rPr>
        <w:br w:type="page"/>
      </w:r>
      <w:bookmarkEnd w:id="1074"/>
    </w:p>
    <w:p w14:paraId="419F29F4" w14:textId="103CF6DC" w:rsidR="005935DD" w:rsidRPr="008C4B27" w:rsidRDefault="007D448D" w:rsidP="00C303D9">
      <w:pPr>
        <w:pStyle w:val="Heading1"/>
        <w:rPr>
          <w:rtl/>
        </w:rPr>
      </w:pPr>
      <w:r w:rsidRPr="008C4B27">
        <w:rPr>
          <w:rFonts w:hint="eastAsia"/>
          <w:rtl/>
        </w:rPr>
        <w:lastRenderedPageBreak/>
        <w:t>رو</w:t>
      </w:r>
      <w:r w:rsidRPr="008C4B27">
        <w:rPr>
          <w:rFonts w:hint="cs"/>
          <w:rtl/>
        </w:rPr>
        <w:t>ی</w:t>
      </w:r>
      <w:r w:rsidRPr="008C4B27">
        <w:rPr>
          <w:rFonts w:hint="eastAsia"/>
          <w:rtl/>
        </w:rPr>
        <w:t>ه</w:t>
      </w:r>
      <w:r w:rsidRPr="008C4B27">
        <w:rPr>
          <w:rtl/>
        </w:rPr>
        <w:t xml:space="preserve"> </w:t>
      </w:r>
      <w:r w:rsidRPr="008C4B27">
        <w:rPr>
          <w:rFonts w:hint="eastAsia"/>
          <w:rtl/>
        </w:rPr>
        <w:t>حل</w:t>
      </w:r>
      <w:r w:rsidRPr="008C4B27">
        <w:rPr>
          <w:rtl/>
        </w:rPr>
        <w:t xml:space="preserve"> </w:t>
      </w:r>
      <w:r w:rsidRPr="008C4B27">
        <w:rPr>
          <w:rFonts w:hint="eastAsia"/>
          <w:rtl/>
        </w:rPr>
        <w:t>مسئله</w:t>
      </w:r>
      <w:bookmarkEnd w:id="1026"/>
    </w:p>
    <w:p w14:paraId="24445D32" w14:textId="77777777" w:rsidR="006650A0" w:rsidRDefault="006650A0" w:rsidP="00C303D9">
      <w:pPr>
        <w:pStyle w:val="Heading2"/>
        <w:rPr>
          <w:rtl/>
        </w:rPr>
      </w:pPr>
      <w:bookmarkStart w:id="1079" w:name="_Toc112409006"/>
      <w:r>
        <w:rPr>
          <w:rFonts w:hint="cs"/>
          <w:rtl/>
        </w:rPr>
        <w:t xml:space="preserve">مشخص کردن </w:t>
      </w:r>
      <w:proofErr w:type="spellStart"/>
      <w:r>
        <w:rPr>
          <w:rFonts w:hint="cs"/>
          <w:rtl/>
        </w:rPr>
        <w:t>نحوه‌ی</w:t>
      </w:r>
      <w:proofErr w:type="spellEnd"/>
      <w:r>
        <w:rPr>
          <w:rFonts w:hint="cs"/>
          <w:rtl/>
        </w:rPr>
        <w:t xml:space="preserve"> حل مسئله</w:t>
      </w:r>
      <w:bookmarkEnd w:id="1079"/>
      <w:r>
        <w:rPr>
          <w:rFonts w:hint="cs"/>
          <w:rtl/>
        </w:rPr>
        <w:t xml:space="preserve"> </w:t>
      </w:r>
    </w:p>
    <w:p w14:paraId="6DB81A42" w14:textId="18CBFB7F" w:rsidR="006650A0" w:rsidRDefault="00686039" w:rsidP="006650A0">
      <w:pPr>
        <w:rPr>
          <w:rtl/>
        </w:rPr>
      </w:pPr>
      <w:r>
        <w:rPr>
          <w:rFonts w:hint="cs"/>
          <w:rtl/>
        </w:rPr>
        <w:t xml:space="preserve">برای حل این مسئله می‌خواهیم از یادگیری ماشین استفاده کنیم. برای این کار ابتدا باید نوع مسئله، </w:t>
      </w:r>
      <w:proofErr w:type="spellStart"/>
      <w:r>
        <w:rPr>
          <w:rFonts w:hint="cs"/>
          <w:rtl/>
        </w:rPr>
        <w:t>نحوه‌ی</w:t>
      </w:r>
      <w:proofErr w:type="spellEnd"/>
      <w:r>
        <w:rPr>
          <w:rFonts w:hint="cs"/>
          <w:rtl/>
        </w:rPr>
        <w:t xml:space="preserve"> حل، پاسخ نهایی که می‌خواهیم دریافت کنیم</w:t>
      </w:r>
      <w:r w:rsidR="00C31E4B">
        <w:rPr>
          <w:rFonts w:hint="cs"/>
          <w:rtl/>
        </w:rPr>
        <w:t xml:space="preserve"> و </w:t>
      </w:r>
      <w:proofErr w:type="spellStart"/>
      <w:r w:rsidR="00C31E4B">
        <w:rPr>
          <w:rFonts w:hint="cs"/>
          <w:rtl/>
        </w:rPr>
        <w:t>ورودی‌هایی</w:t>
      </w:r>
      <w:proofErr w:type="spellEnd"/>
      <w:r w:rsidR="00C31E4B">
        <w:rPr>
          <w:rFonts w:hint="cs"/>
          <w:rtl/>
        </w:rPr>
        <w:t xml:space="preserve"> که می‌خواهیم از طریق </w:t>
      </w:r>
      <w:proofErr w:type="spellStart"/>
      <w:r w:rsidR="00C31E4B">
        <w:rPr>
          <w:rFonts w:hint="cs"/>
          <w:rtl/>
        </w:rPr>
        <w:t>آن‌ها</w:t>
      </w:r>
      <w:proofErr w:type="spellEnd"/>
      <w:r w:rsidR="00C31E4B">
        <w:rPr>
          <w:rFonts w:hint="cs"/>
          <w:rtl/>
        </w:rPr>
        <w:t xml:space="preserve"> قضاوت کنیم را انتخاب کنیم.</w:t>
      </w:r>
    </w:p>
    <w:p w14:paraId="60B896D8" w14:textId="77777777" w:rsidR="00D6327F" w:rsidRDefault="00775982" w:rsidP="00B14D44">
      <w:pPr>
        <w:tabs>
          <w:tab w:val="center" w:pos="4680"/>
        </w:tabs>
        <w:rPr>
          <w:rtl/>
        </w:rPr>
      </w:pPr>
      <w:proofErr w:type="spellStart"/>
      <w:r>
        <w:rPr>
          <w:rFonts w:hint="cs"/>
          <w:rtl/>
        </w:rPr>
        <w:t>نحوه‌ی</w:t>
      </w:r>
      <w:proofErr w:type="spellEnd"/>
      <w:r>
        <w:rPr>
          <w:rFonts w:hint="cs"/>
          <w:rtl/>
        </w:rPr>
        <w:t xml:space="preserve"> حل این مسئله بر خلاف آن</w:t>
      </w:r>
      <w:r w:rsidR="00B14D44">
        <w:rPr>
          <w:rFonts w:hint="cs"/>
          <w:rtl/>
        </w:rPr>
        <w:t xml:space="preserve">چه ممکن است در نگاه اول برسد، </w:t>
      </w:r>
      <w:proofErr w:type="spellStart"/>
      <w:r w:rsidR="00B14D44">
        <w:rPr>
          <w:rFonts w:hint="cs"/>
          <w:rtl/>
        </w:rPr>
        <w:t>نحوه‌ی</w:t>
      </w:r>
      <w:proofErr w:type="spellEnd"/>
      <w:r w:rsidR="00B14D44">
        <w:rPr>
          <w:rFonts w:hint="cs"/>
          <w:rtl/>
        </w:rPr>
        <w:t xml:space="preserve"> حل به این صورت که پیشبینی کنیم یک مشتری خرید بعدی را در چه تاریخی انجام خواهد داد و چه کالاهایی که در سبد خرید او خواهد بود. بلکه روش حل ما اینچنین خواهد بود که میسنجیم </w:t>
      </w:r>
      <w:r w:rsidR="003A765E">
        <w:rPr>
          <w:rFonts w:hint="cs"/>
          <w:rtl/>
        </w:rPr>
        <w:t>اگر قرار باشد مشتری در این روز سفارشی ثبت کند، چقدر احتمال دارد که این کالای خاص در سبد خرید مشتری باشد.</w:t>
      </w:r>
      <w:r w:rsidR="00382407">
        <w:rPr>
          <w:rFonts w:hint="cs"/>
          <w:rtl/>
        </w:rPr>
        <w:t xml:space="preserve"> دلیل استفاده از این مدل این است که در صورتی که بخواهیم هر مشتری را جداگانه بررسی کنیم و رفتار، زمان خرید بعدی و کالاهای موجود در سبد خرید بعدی آن را پیشبینی کنیم، </w:t>
      </w:r>
      <w:r w:rsidR="007D448D">
        <w:rPr>
          <w:rFonts w:hint="cs"/>
          <w:rtl/>
        </w:rPr>
        <w:t>نحوه‌‌ی حل بسیار سخت و محاسبات بسیار پیچیده خواهند شد. بنابراین به این ترتیب عمل میکنیم که ب</w:t>
      </w:r>
      <w:r w:rsidR="001B72B3">
        <w:rPr>
          <w:rFonts w:hint="cs"/>
          <w:rtl/>
        </w:rPr>
        <w:t xml:space="preserve">ا توجه به تعداد روزی که از سبد خرید قبلی مشتری و </w:t>
      </w:r>
      <w:proofErr w:type="spellStart"/>
      <w:r w:rsidR="001B72B3">
        <w:rPr>
          <w:rFonts w:hint="cs"/>
          <w:rtl/>
        </w:rPr>
        <w:t>دفعه‌ی</w:t>
      </w:r>
      <w:proofErr w:type="spellEnd"/>
      <w:r w:rsidR="001B72B3">
        <w:rPr>
          <w:rFonts w:hint="cs"/>
          <w:rtl/>
        </w:rPr>
        <w:t xml:space="preserve"> آخری که مشتری کالای مدنظر را سفارش داده است گذشته است، </w:t>
      </w:r>
      <w:r w:rsidR="001F3C0D">
        <w:rPr>
          <w:rFonts w:hint="cs"/>
          <w:rtl/>
        </w:rPr>
        <w:t xml:space="preserve">چه میزان احتمال دارد که (با توجه به </w:t>
      </w:r>
      <w:proofErr w:type="spellStart"/>
      <w:r w:rsidR="001F3C0D">
        <w:rPr>
          <w:rFonts w:hint="cs"/>
          <w:rtl/>
        </w:rPr>
        <w:t>سابقه‌ی</w:t>
      </w:r>
      <w:proofErr w:type="spellEnd"/>
      <w:r w:rsidR="001F3C0D">
        <w:rPr>
          <w:rFonts w:hint="cs"/>
          <w:rtl/>
        </w:rPr>
        <w:t xml:space="preserve"> مشتری و نوع کالا) دوباره آن کالا توسط مشتری خریداری شود.</w:t>
      </w:r>
      <w:r w:rsidR="00D6327F">
        <w:rPr>
          <w:rFonts w:hint="cs"/>
          <w:rtl/>
        </w:rPr>
        <w:t xml:space="preserve"> </w:t>
      </w:r>
    </w:p>
    <w:p w14:paraId="647BFEB1" w14:textId="149BB4C1" w:rsidR="00775982" w:rsidRDefault="00D6327F" w:rsidP="00B14D44">
      <w:pPr>
        <w:tabs>
          <w:tab w:val="center" w:pos="4680"/>
        </w:tabs>
        <w:rPr>
          <w:rtl/>
        </w:rPr>
      </w:pPr>
      <w:r>
        <w:rPr>
          <w:rFonts w:hint="cs"/>
          <w:rtl/>
        </w:rPr>
        <w:t xml:space="preserve">این که چه ساعتی به مشتری پیشنهاد خرید را اعلام کنیم بستگی به رفتار کلی مشتریان یا رفتار خاص مشتریان دارد که احتمال خرید در چه ساعتی بالاتر است و در روزی که احتمال خرید مشتری در وضعیت </w:t>
      </w:r>
      <w:proofErr w:type="spellStart"/>
      <w:r>
        <w:rPr>
          <w:rFonts w:hint="cs"/>
          <w:rtl/>
        </w:rPr>
        <w:t>مناسب‌تری</w:t>
      </w:r>
      <w:proofErr w:type="spellEnd"/>
      <w:r>
        <w:rPr>
          <w:rFonts w:hint="cs"/>
          <w:rtl/>
        </w:rPr>
        <w:t xml:space="preserve"> بود در این مورد </w:t>
      </w:r>
      <w:proofErr w:type="spellStart"/>
      <w:r>
        <w:rPr>
          <w:rFonts w:hint="cs"/>
          <w:rtl/>
        </w:rPr>
        <w:t>تصمیم‌گیری</w:t>
      </w:r>
      <w:proofErr w:type="spellEnd"/>
      <w:r>
        <w:rPr>
          <w:rFonts w:hint="cs"/>
          <w:rtl/>
        </w:rPr>
        <w:t xml:space="preserve"> </w:t>
      </w:r>
      <w:proofErr w:type="spellStart"/>
      <w:r>
        <w:rPr>
          <w:rFonts w:hint="cs"/>
          <w:rtl/>
        </w:rPr>
        <w:t>می‌شود</w:t>
      </w:r>
      <w:proofErr w:type="spellEnd"/>
      <w:r>
        <w:rPr>
          <w:rFonts w:hint="cs"/>
          <w:rtl/>
        </w:rPr>
        <w:t xml:space="preserve"> و برای جلوگیری از پیچیده کردن مدل، از </w:t>
      </w:r>
      <w:proofErr w:type="spellStart"/>
      <w:r>
        <w:rPr>
          <w:rFonts w:hint="cs"/>
          <w:rtl/>
        </w:rPr>
        <w:t>اعدادی</w:t>
      </w:r>
      <w:proofErr w:type="spellEnd"/>
      <w:r>
        <w:rPr>
          <w:rFonts w:hint="cs"/>
          <w:rtl/>
        </w:rPr>
        <w:t xml:space="preserve"> که مربوط به اعداد </w:t>
      </w:r>
      <w:r w:rsidR="00317E95">
        <w:rPr>
          <w:rFonts w:hint="cs"/>
          <w:rtl/>
        </w:rPr>
        <w:t xml:space="preserve">ساعت سفارش </w:t>
      </w:r>
      <w:proofErr w:type="spellStart"/>
      <w:r w:rsidR="00317E95">
        <w:rPr>
          <w:rFonts w:hint="cs"/>
          <w:rtl/>
        </w:rPr>
        <w:t>می‌شود</w:t>
      </w:r>
      <w:proofErr w:type="spellEnd"/>
      <w:r w:rsidR="00317E95">
        <w:rPr>
          <w:rFonts w:hint="cs"/>
          <w:rtl/>
        </w:rPr>
        <w:t xml:space="preserve"> </w:t>
      </w:r>
      <w:proofErr w:type="spellStart"/>
      <w:r w:rsidR="00317E95">
        <w:rPr>
          <w:rFonts w:hint="cs"/>
          <w:rtl/>
        </w:rPr>
        <w:t>صرف‌نظر</w:t>
      </w:r>
      <w:proofErr w:type="spellEnd"/>
      <w:r w:rsidR="00317E95">
        <w:rPr>
          <w:rFonts w:hint="cs"/>
          <w:rtl/>
        </w:rPr>
        <w:t xml:space="preserve"> </w:t>
      </w:r>
      <w:proofErr w:type="spellStart"/>
      <w:r w:rsidR="00317E95">
        <w:rPr>
          <w:rFonts w:hint="cs"/>
          <w:rtl/>
        </w:rPr>
        <w:t>می‌کنیم</w:t>
      </w:r>
      <w:proofErr w:type="spellEnd"/>
      <w:r w:rsidR="00317E95">
        <w:rPr>
          <w:rFonts w:hint="cs"/>
          <w:rtl/>
        </w:rPr>
        <w:t xml:space="preserve"> و تنها روز سفارش را در نظر </w:t>
      </w:r>
      <w:proofErr w:type="spellStart"/>
      <w:r w:rsidR="00317E95">
        <w:rPr>
          <w:rFonts w:hint="cs"/>
          <w:rtl/>
        </w:rPr>
        <w:t>می‌گیریم</w:t>
      </w:r>
      <w:proofErr w:type="spellEnd"/>
      <w:r w:rsidR="00317E95">
        <w:rPr>
          <w:rFonts w:hint="cs"/>
          <w:rtl/>
        </w:rPr>
        <w:t xml:space="preserve">. </w:t>
      </w:r>
    </w:p>
    <w:p w14:paraId="77599F7B" w14:textId="77777777" w:rsidR="00F7145B" w:rsidRDefault="00317E95" w:rsidP="00B14D44">
      <w:pPr>
        <w:tabs>
          <w:tab w:val="center" w:pos="4680"/>
        </w:tabs>
        <w:rPr>
          <w:rtl/>
        </w:rPr>
      </w:pPr>
      <w:r>
        <w:rPr>
          <w:rFonts w:hint="cs"/>
          <w:rtl/>
        </w:rPr>
        <w:t xml:space="preserve">در اینکه در چه روزی به مشتری پیشنهاد خرید یا تخفیف را ارسال کنیم نیز می‌توان دو رویکرد را در دستور کار قرار داد. روش اول این است که بدون در نظر گرفتن این مدل و با توجه به رفتار مشتری روزی که با احتمال بیشتری مشتری خرید خواهد کرد را به عنوان روز ارسال پیشنهاد به مشتری انتخاب کنیم. (که در پیشنهاد ارسالی شامل کالاهایی که در این مدل انتخاب </w:t>
      </w:r>
      <w:proofErr w:type="spellStart"/>
      <w:r>
        <w:rPr>
          <w:rFonts w:hint="cs"/>
          <w:rtl/>
        </w:rPr>
        <w:t>شده‌اند</w:t>
      </w:r>
      <w:proofErr w:type="spellEnd"/>
      <w:r>
        <w:rPr>
          <w:rFonts w:hint="cs"/>
          <w:rtl/>
        </w:rPr>
        <w:t xml:space="preserve"> خواهد بود) در رویکرد دیگر </w:t>
      </w:r>
      <w:proofErr w:type="spellStart"/>
      <w:r>
        <w:rPr>
          <w:rFonts w:hint="cs"/>
          <w:rtl/>
        </w:rPr>
        <w:t>می‌توانیم</w:t>
      </w:r>
      <w:proofErr w:type="spellEnd"/>
      <w:r>
        <w:rPr>
          <w:rFonts w:hint="cs"/>
          <w:rtl/>
        </w:rPr>
        <w:t xml:space="preserve"> از مدل برای انتخاب این روز استفاده کنیم. در این حالت </w:t>
      </w:r>
      <w:proofErr w:type="spellStart"/>
      <w:r>
        <w:rPr>
          <w:rFonts w:hint="cs"/>
          <w:rtl/>
        </w:rPr>
        <w:t>می‌توانیم</w:t>
      </w:r>
      <w:proofErr w:type="spellEnd"/>
      <w:r w:rsidR="00F7145B">
        <w:rPr>
          <w:rFonts w:hint="cs"/>
          <w:rtl/>
        </w:rPr>
        <w:t xml:space="preserve"> به عنوان مثال یکی از این سه روش را انتخاب کنیم:</w:t>
      </w:r>
    </w:p>
    <w:p w14:paraId="34721892" w14:textId="52D1A69E" w:rsidR="00317E95" w:rsidRDefault="00F7145B" w:rsidP="00F7145B">
      <w:pPr>
        <w:pStyle w:val="ListParagraph"/>
        <w:numPr>
          <w:ilvl w:val="0"/>
          <w:numId w:val="7"/>
        </w:numPr>
        <w:tabs>
          <w:tab w:val="center" w:pos="4680"/>
        </w:tabs>
        <w:ind w:left="571" w:hanging="142"/>
      </w:pPr>
      <w:r>
        <w:rPr>
          <w:rFonts w:hint="cs"/>
          <w:rtl/>
        </w:rPr>
        <w:t>یک حد برای بیشترین احتمال خرید یک کالا در نظر بگیریم. به عنوان مثال اگر در یک روز احتمال خرید حداقل یکی از کالاها بیشتر از ۰.۶ بود، آن روز پیشنهاد خود را به مشتری ارسال کنیم.</w:t>
      </w:r>
    </w:p>
    <w:p w14:paraId="4FF1EB57" w14:textId="14329795" w:rsidR="00F7145B" w:rsidRDefault="00F7145B" w:rsidP="00F7145B">
      <w:pPr>
        <w:pStyle w:val="ListParagraph"/>
        <w:numPr>
          <w:ilvl w:val="0"/>
          <w:numId w:val="7"/>
        </w:numPr>
        <w:tabs>
          <w:tab w:val="center" w:pos="4680"/>
        </w:tabs>
        <w:ind w:left="571" w:hanging="142"/>
      </w:pPr>
      <w:r>
        <w:rPr>
          <w:rFonts w:hint="cs"/>
          <w:rtl/>
        </w:rPr>
        <w:t xml:space="preserve">اگر مجموع احتمالات خرید بیشتر از یک عدد خاصی بود، مثلا </w:t>
      </w:r>
      <w:proofErr w:type="spellStart"/>
      <w:r>
        <w:rPr>
          <w:rFonts w:hint="cs"/>
          <w:rtl/>
        </w:rPr>
        <w:t>می‌توانیم</w:t>
      </w:r>
      <w:proofErr w:type="spellEnd"/>
      <w:r>
        <w:rPr>
          <w:rFonts w:hint="cs"/>
          <w:rtl/>
        </w:rPr>
        <w:t xml:space="preserve"> مشخص کنیم اگر مجموع احتمالات ۵ کالای محتمل بیشتر از </w:t>
      </w:r>
      <w:r w:rsidR="00DE331B">
        <w:rPr>
          <w:rFonts w:hint="cs"/>
          <w:rtl/>
        </w:rPr>
        <w:t>۱</w:t>
      </w:r>
      <w:r>
        <w:rPr>
          <w:rFonts w:hint="cs"/>
          <w:rtl/>
        </w:rPr>
        <w:t xml:space="preserve"> باشد، این روز را به عنوان روز پیشنهاد انتخاب کنیم.</w:t>
      </w:r>
    </w:p>
    <w:p w14:paraId="478ACC88" w14:textId="561969C9" w:rsidR="00DE331B" w:rsidRDefault="00DE331B" w:rsidP="00F7145B">
      <w:pPr>
        <w:pStyle w:val="ListParagraph"/>
        <w:numPr>
          <w:ilvl w:val="0"/>
          <w:numId w:val="7"/>
        </w:numPr>
        <w:tabs>
          <w:tab w:val="center" w:pos="4680"/>
        </w:tabs>
        <w:ind w:left="571" w:hanging="142"/>
      </w:pPr>
      <w:proofErr w:type="spellStart"/>
      <w:r>
        <w:rPr>
          <w:rFonts w:hint="cs"/>
          <w:rtl/>
        </w:rPr>
        <w:t>می‌توانیم</w:t>
      </w:r>
      <w:proofErr w:type="spellEnd"/>
      <w:r>
        <w:rPr>
          <w:rFonts w:hint="cs"/>
          <w:rtl/>
        </w:rPr>
        <w:t xml:space="preserve"> یک تعداد </w:t>
      </w:r>
      <w:proofErr w:type="spellStart"/>
      <w:r>
        <w:rPr>
          <w:rFonts w:hint="cs"/>
          <w:rtl/>
        </w:rPr>
        <w:t>حداقلی</w:t>
      </w:r>
      <w:proofErr w:type="spellEnd"/>
      <w:r>
        <w:rPr>
          <w:rFonts w:hint="cs"/>
          <w:rtl/>
        </w:rPr>
        <w:t xml:space="preserve"> برای تعداد کالاهایی که </w:t>
      </w:r>
      <w:proofErr w:type="spellStart"/>
      <w:r>
        <w:rPr>
          <w:rFonts w:hint="cs"/>
          <w:rtl/>
        </w:rPr>
        <w:t>احتمالشان</w:t>
      </w:r>
      <w:proofErr w:type="spellEnd"/>
      <w:r>
        <w:rPr>
          <w:rFonts w:hint="cs"/>
          <w:rtl/>
        </w:rPr>
        <w:t xml:space="preserve"> از یک احتمال </w:t>
      </w:r>
      <w:proofErr w:type="spellStart"/>
      <w:r>
        <w:rPr>
          <w:rFonts w:hint="cs"/>
          <w:rtl/>
        </w:rPr>
        <w:t>حداقلی</w:t>
      </w:r>
      <w:proofErr w:type="spellEnd"/>
      <w:r>
        <w:rPr>
          <w:rFonts w:hint="cs"/>
          <w:rtl/>
        </w:rPr>
        <w:t xml:space="preserve"> بیشتر است قرار دهیم. به عنوان مثال هر گاه حداقل ۳ کالا احتمالی حداقل برابر با ۰.۳ یا بیشتر داشته باشند، آن روز به مشتری پیشنهاد خود را ارسال </w:t>
      </w:r>
      <w:proofErr w:type="spellStart"/>
      <w:r>
        <w:rPr>
          <w:rFonts w:hint="cs"/>
          <w:rtl/>
        </w:rPr>
        <w:t>می‌کنیم</w:t>
      </w:r>
      <w:proofErr w:type="spellEnd"/>
      <w:r>
        <w:rPr>
          <w:rFonts w:hint="cs"/>
          <w:rtl/>
        </w:rPr>
        <w:t>.</w:t>
      </w:r>
    </w:p>
    <w:p w14:paraId="27FC3995" w14:textId="4624BC99" w:rsidR="00DE331B" w:rsidRDefault="000B1235" w:rsidP="00DE331B">
      <w:pPr>
        <w:tabs>
          <w:tab w:val="center" w:pos="4680"/>
        </w:tabs>
        <w:rPr>
          <w:rtl/>
        </w:rPr>
      </w:pPr>
      <w:r>
        <w:rPr>
          <w:rFonts w:hint="cs"/>
          <w:rtl/>
        </w:rPr>
        <w:t xml:space="preserve">بنابراین انتخاب روز ارسال پیشنهاد به مشتری نیز از مسائلی است که می‌توان بیرون از مدل و به کمک </w:t>
      </w:r>
      <w:proofErr w:type="spellStart"/>
      <w:r>
        <w:rPr>
          <w:rFonts w:hint="cs"/>
          <w:rtl/>
        </w:rPr>
        <w:t>نتیجه‌های</w:t>
      </w:r>
      <w:proofErr w:type="spellEnd"/>
      <w:r>
        <w:rPr>
          <w:rFonts w:hint="cs"/>
          <w:rtl/>
        </w:rPr>
        <w:t xml:space="preserve"> نهایی آن را حل کرد و تاثیری در مدلی که آموزش داده </w:t>
      </w:r>
      <w:proofErr w:type="spellStart"/>
      <w:r>
        <w:rPr>
          <w:rFonts w:hint="cs"/>
          <w:rtl/>
        </w:rPr>
        <w:t>می‌شود</w:t>
      </w:r>
      <w:proofErr w:type="spellEnd"/>
      <w:r>
        <w:rPr>
          <w:rFonts w:hint="cs"/>
          <w:rtl/>
        </w:rPr>
        <w:t xml:space="preserve"> و قصد آن </w:t>
      </w:r>
      <w:r w:rsidR="00573667">
        <w:rPr>
          <w:rFonts w:hint="cs"/>
          <w:rtl/>
        </w:rPr>
        <w:t>تنها این است که نشان دهد در روز خواسته شده، احتمال خرید مجدد توسط مشتری به چه میزان است.</w:t>
      </w:r>
    </w:p>
    <w:p w14:paraId="1A89E83D" w14:textId="7851890A" w:rsidR="00A56673" w:rsidRDefault="00573667" w:rsidP="00DE331B">
      <w:pPr>
        <w:tabs>
          <w:tab w:val="center" w:pos="4680"/>
        </w:tabs>
        <w:rPr>
          <w:ins w:id="1080" w:author="Sajjad Abed" w:date="2022-09-24T12:52:00Z"/>
          <w:rtl/>
        </w:rPr>
      </w:pPr>
      <w:r>
        <w:rPr>
          <w:rFonts w:hint="cs"/>
          <w:rtl/>
        </w:rPr>
        <w:lastRenderedPageBreak/>
        <w:t>در نهایت</w:t>
      </w:r>
      <w:r w:rsidR="00F83E36">
        <w:rPr>
          <w:rFonts w:hint="cs"/>
          <w:rtl/>
        </w:rPr>
        <w:t xml:space="preserve"> برای</w:t>
      </w:r>
      <w:r>
        <w:rPr>
          <w:rFonts w:hint="cs"/>
          <w:rtl/>
        </w:rPr>
        <w:t xml:space="preserve"> حل</w:t>
      </w:r>
      <w:r w:rsidR="00F83E36">
        <w:rPr>
          <w:rFonts w:hint="cs"/>
          <w:rtl/>
        </w:rPr>
        <w:t>،</w:t>
      </w:r>
      <w:r>
        <w:rPr>
          <w:rFonts w:hint="cs"/>
          <w:rtl/>
        </w:rPr>
        <w:t xml:space="preserve"> این مسئله را به چشم یک </w:t>
      </w:r>
      <w:proofErr w:type="spellStart"/>
      <w:r>
        <w:rPr>
          <w:rFonts w:hint="cs"/>
          <w:rtl/>
        </w:rPr>
        <w:t>مسئ</w:t>
      </w:r>
      <w:r w:rsidR="00F83E36">
        <w:rPr>
          <w:rFonts w:hint="cs"/>
          <w:rtl/>
        </w:rPr>
        <w:t>ل</w:t>
      </w:r>
      <w:r>
        <w:rPr>
          <w:rFonts w:hint="cs"/>
          <w:rtl/>
        </w:rPr>
        <w:t>ه‌ی</w:t>
      </w:r>
      <w:proofErr w:type="spellEnd"/>
      <w:r w:rsidR="00F83E36">
        <w:rPr>
          <w:rFonts w:hint="cs"/>
          <w:rtl/>
        </w:rPr>
        <w:t xml:space="preserve"> با ناظر</w:t>
      </w:r>
      <w:r w:rsidR="00F83E36">
        <w:rPr>
          <w:rStyle w:val="FootnoteReference"/>
          <w:rtl/>
        </w:rPr>
        <w:footnoteReference w:id="36"/>
      </w:r>
      <w:r>
        <w:rPr>
          <w:rFonts w:hint="cs"/>
          <w:rtl/>
        </w:rPr>
        <w:t xml:space="preserve"> </w:t>
      </w:r>
      <w:proofErr w:type="spellStart"/>
      <w:r>
        <w:rPr>
          <w:rFonts w:hint="cs"/>
          <w:rtl/>
        </w:rPr>
        <w:t>کلاس‌بندی</w:t>
      </w:r>
      <w:proofErr w:type="spellEnd"/>
      <w:r w:rsidR="00F83E36">
        <w:rPr>
          <w:rStyle w:val="FootnoteReference"/>
          <w:rtl/>
        </w:rPr>
        <w:footnoteReference w:id="37"/>
      </w:r>
      <w:r w:rsidR="00F83E36">
        <w:rPr>
          <w:rFonts w:hint="cs"/>
          <w:rtl/>
        </w:rPr>
        <w:t xml:space="preserve"> دو کلا</w:t>
      </w:r>
    </w:p>
    <w:p w14:paraId="0A640364" w14:textId="1B6F5E86" w:rsidR="00573667" w:rsidRDefault="00F83E36" w:rsidP="00DE331B">
      <w:pPr>
        <w:tabs>
          <w:tab w:val="center" w:pos="4680"/>
        </w:tabs>
        <w:rPr>
          <w:ins w:id="1081" w:author="Sajjad Abed" w:date="2022-08-25T01:05:00Z"/>
          <w:rtl/>
        </w:rPr>
      </w:pPr>
      <w:r>
        <w:rPr>
          <w:rFonts w:hint="cs"/>
          <w:rtl/>
        </w:rPr>
        <w:t xml:space="preserve">سه نگاه </w:t>
      </w:r>
      <w:proofErr w:type="spellStart"/>
      <w:r>
        <w:rPr>
          <w:rFonts w:hint="cs"/>
          <w:rtl/>
        </w:rPr>
        <w:t>می‌کنیم</w:t>
      </w:r>
      <w:proofErr w:type="spellEnd"/>
      <w:r>
        <w:rPr>
          <w:rFonts w:hint="cs"/>
          <w:rtl/>
        </w:rPr>
        <w:t xml:space="preserve">. به این صورت که </w:t>
      </w:r>
      <w:r w:rsidR="00B84B9F">
        <w:rPr>
          <w:rFonts w:hint="cs"/>
          <w:rtl/>
        </w:rPr>
        <w:t xml:space="preserve">کلاس ۱ به معنی محتمل بودن خرید در این روز و کلاس ۰ به معنی محتمل نبودن خرید در این روز خواهد بود. البته باید توجه کرد که هدف ما این است که کالایی که به نظر مورد نیاز مشتری است به او یادآوری کنیم تا او را ترغیب به ثبت سفارش کنیم و هدف ما پیشبینی اینکه مشتری خرید انجام خواهد داد یا خیر، نیست. بنابراین </w:t>
      </w:r>
      <w:proofErr w:type="spellStart"/>
      <w:r w:rsidR="00B84B9F">
        <w:rPr>
          <w:rFonts w:hint="cs"/>
          <w:rtl/>
        </w:rPr>
        <w:t>آستانه‌ی</w:t>
      </w:r>
      <w:proofErr w:type="spellEnd"/>
      <w:r w:rsidR="00B84B9F">
        <w:rPr>
          <w:rFonts w:hint="cs"/>
          <w:rtl/>
        </w:rPr>
        <w:t xml:space="preserve"> پایین پذیرش</w:t>
      </w:r>
      <w:r w:rsidR="00B84B9F">
        <w:rPr>
          <w:rStyle w:val="FootnoteReference"/>
          <w:rtl/>
        </w:rPr>
        <w:footnoteReference w:id="38"/>
      </w:r>
      <w:r w:rsidR="00B84B9F">
        <w:rPr>
          <w:rFonts w:hint="cs"/>
          <w:rtl/>
        </w:rPr>
        <w:t xml:space="preserve"> احتمال خرید برای اینکه این کالا رو در کلاس ۱ قرار دهیم احتمالا بهتر است عددی کمتر از ۰.۵ باشد. با این حال پس از آموزش مدل و پیشبینی </w:t>
      </w:r>
      <w:proofErr w:type="spellStart"/>
      <w:r w:rsidR="00B84B9F">
        <w:rPr>
          <w:rFonts w:hint="cs"/>
          <w:rtl/>
        </w:rPr>
        <w:t>داده‌های</w:t>
      </w:r>
      <w:proofErr w:type="spellEnd"/>
      <w:r w:rsidR="00B84B9F">
        <w:rPr>
          <w:rFonts w:hint="cs"/>
          <w:rtl/>
        </w:rPr>
        <w:t xml:space="preserve"> تست، </w:t>
      </w:r>
      <w:proofErr w:type="spellStart"/>
      <w:r w:rsidR="00B84B9F">
        <w:rPr>
          <w:rFonts w:hint="cs"/>
          <w:rtl/>
        </w:rPr>
        <w:t>می‌توانیم</w:t>
      </w:r>
      <w:proofErr w:type="spellEnd"/>
      <w:r w:rsidR="00B84B9F">
        <w:rPr>
          <w:rFonts w:hint="cs"/>
          <w:rtl/>
        </w:rPr>
        <w:t xml:space="preserve"> این آستانه را به طوری که نتایج </w:t>
      </w:r>
      <w:proofErr w:type="spellStart"/>
      <w:r w:rsidR="00B84B9F">
        <w:rPr>
          <w:rFonts w:hint="cs"/>
          <w:rtl/>
        </w:rPr>
        <w:t>مناسب‌تری</w:t>
      </w:r>
      <w:proofErr w:type="spellEnd"/>
      <w:r w:rsidR="00B84B9F">
        <w:rPr>
          <w:rFonts w:hint="cs"/>
          <w:rtl/>
        </w:rPr>
        <w:t xml:space="preserve"> دریافت کنیم تنظیم کنیم. اما برای بررسی دقت </w:t>
      </w:r>
      <w:proofErr w:type="spellStart"/>
      <w:r w:rsidR="00A747AA">
        <w:rPr>
          <w:rFonts w:hint="cs"/>
          <w:rtl/>
        </w:rPr>
        <w:t>مدل‌ها</w:t>
      </w:r>
      <w:proofErr w:type="spellEnd"/>
      <w:r w:rsidR="00A747AA">
        <w:rPr>
          <w:rFonts w:hint="cs"/>
          <w:rtl/>
        </w:rPr>
        <w:t>، مسئله را به شکل یک</w:t>
      </w:r>
      <w:ins w:id="1082" w:author="Sajjad Abed" w:date="2022-08-25T01:02:00Z">
        <w:r w:rsidR="00A747AA">
          <w:rPr>
            <w:rFonts w:hint="cs"/>
            <w:rtl/>
          </w:rPr>
          <w:t xml:space="preserve"> </w:t>
        </w:r>
        <w:proofErr w:type="spellStart"/>
        <w:r w:rsidR="00A747AA">
          <w:rPr>
            <w:rFonts w:hint="cs"/>
            <w:rtl/>
          </w:rPr>
          <w:t>مسئله‌ی</w:t>
        </w:r>
      </w:ins>
      <w:proofErr w:type="spellEnd"/>
      <w:r w:rsidR="00A747AA">
        <w:rPr>
          <w:rFonts w:hint="cs"/>
          <w:rtl/>
        </w:rPr>
        <w:t xml:space="preserve"> </w:t>
      </w:r>
      <w:ins w:id="1083" w:author="Sajjad Abed" w:date="2022-08-25T01:01:00Z">
        <w:r w:rsidR="00A747AA">
          <w:rPr>
            <w:rFonts w:hint="cs"/>
            <w:rtl/>
          </w:rPr>
          <w:t xml:space="preserve">کلاس بندی </w:t>
        </w:r>
      </w:ins>
      <w:ins w:id="1084" w:author="Sajjad Abed" w:date="2022-08-25T01:02:00Z">
        <w:r w:rsidR="00A747AA">
          <w:rPr>
            <w:rFonts w:hint="cs"/>
            <w:rtl/>
          </w:rPr>
          <w:t xml:space="preserve">مطرح </w:t>
        </w:r>
        <w:proofErr w:type="spellStart"/>
        <w:r w:rsidR="00A747AA">
          <w:rPr>
            <w:rFonts w:hint="cs"/>
            <w:rtl/>
          </w:rPr>
          <w:t>می‌کنیم</w:t>
        </w:r>
      </w:ins>
      <w:proofErr w:type="spellEnd"/>
      <w:ins w:id="1085" w:author="Sajjad Abed" w:date="2022-08-25T01:05:00Z">
        <w:r w:rsidR="00363192">
          <w:rPr>
            <w:rFonts w:hint="cs"/>
            <w:rtl/>
          </w:rPr>
          <w:t xml:space="preserve">. </w:t>
        </w:r>
      </w:ins>
    </w:p>
    <w:p w14:paraId="20F16EDD" w14:textId="7E62F731" w:rsidR="00363192" w:rsidRDefault="00363192" w:rsidP="00DE331B">
      <w:pPr>
        <w:tabs>
          <w:tab w:val="center" w:pos="4680"/>
        </w:tabs>
        <w:rPr>
          <w:ins w:id="1086" w:author="Sajjad Abed" w:date="2022-08-25T10:08:00Z"/>
          <w:rtl/>
        </w:rPr>
      </w:pPr>
      <w:ins w:id="1087" w:author="Sajjad Abed" w:date="2022-08-25T01:05:00Z">
        <w:r>
          <w:rPr>
            <w:rFonts w:hint="cs"/>
            <w:rtl/>
          </w:rPr>
          <w:t>در ادام</w:t>
        </w:r>
      </w:ins>
      <w:ins w:id="1088" w:author="Sajjad Abed" w:date="2022-08-25T01:06:00Z">
        <w:r>
          <w:rPr>
            <w:rFonts w:hint="cs"/>
            <w:rtl/>
          </w:rPr>
          <w:t xml:space="preserve">ه برای ساخت مدل یادگیری ماشین نیاز داریم به کمک </w:t>
        </w:r>
        <w:proofErr w:type="spellStart"/>
        <w:r>
          <w:rPr>
            <w:rFonts w:hint="cs"/>
            <w:rtl/>
          </w:rPr>
          <w:t>داده‌هایی</w:t>
        </w:r>
        <w:proofErr w:type="spellEnd"/>
        <w:r>
          <w:rPr>
            <w:rFonts w:hint="cs"/>
            <w:rtl/>
          </w:rPr>
          <w:t xml:space="preserve"> که از </w:t>
        </w:r>
        <w:proofErr w:type="spellStart"/>
        <w:r>
          <w:rPr>
            <w:rFonts w:hint="cs"/>
            <w:rtl/>
          </w:rPr>
          <w:t>خرید‌ها</w:t>
        </w:r>
        <w:proofErr w:type="spellEnd"/>
        <w:r>
          <w:rPr>
            <w:rFonts w:hint="cs"/>
            <w:rtl/>
          </w:rPr>
          <w:t xml:space="preserve"> داریم، ویژگی</w:t>
        </w:r>
        <w:r>
          <w:rPr>
            <w:rStyle w:val="FootnoteReference"/>
            <w:rtl/>
          </w:rPr>
          <w:footnoteReference w:id="39"/>
        </w:r>
        <w:r>
          <w:rPr>
            <w:rFonts w:hint="cs"/>
            <w:rtl/>
          </w:rPr>
          <w:t>‌هایی که در</w:t>
        </w:r>
      </w:ins>
      <w:ins w:id="1091" w:author="Sajjad Abed" w:date="2022-08-25T01:07:00Z">
        <w:r>
          <w:rPr>
            <w:rFonts w:hint="cs"/>
            <w:rtl/>
          </w:rPr>
          <w:t xml:space="preserve"> مدل به ما کمک </w:t>
        </w:r>
        <w:proofErr w:type="spellStart"/>
        <w:r>
          <w:rPr>
            <w:rFonts w:hint="cs"/>
            <w:rtl/>
          </w:rPr>
          <w:t>می‌کنند</w:t>
        </w:r>
        <w:proofErr w:type="spellEnd"/>
        <w:r>
          <w:rPr>
            <w:rFonts w:hint="cs"/>
            <w:rtl/>
          </w:rPr>
          <w:t xml:space="preserve"> ایجاد کنیم.</w:t>
        </w:r>
      </w:ins>
      <w:ins w:id="1092" w:author="Sajjad Abed" w:date="2022-08-25T01:09:00Z">
        <w:r>
          <w:rPr>
            <w:rFonts w:hint="cs"/>
            <w:rtl/>
          </w:rPr>
          <w:t xml:space="preserve"> برای</w:t>
        </w:r>
      </w:ins>
      <w:ins w:id="1093" w:author="Sajjad Abed" w:date="2022-08-25T01:10:00Z">
        <w:r>
          <w:rPr>
            <w:rFonts w:hint="cs"/>
            <w:rtl/>
          </w:rPr>
          <w:t xml:space="preserve"> شروع</w:t>
        </w:r>
      </w:ins>
      <w:ins w:id="1094" w:author="Sajjad Abed" w:date="2022-08-25T01:09:00Z">
        <w:r>
          <w:rPr>
            <w:rFonts w:hint="cs"/>
            <w:rtl/>
          </w:rPr>
          <w:t xml:space="preserve"> این کار </w:t>
        </w:r>
      </w:ins>
      <w:ins w:id="1095" w:author="Sajjad Abed" w:date="2022-08-25T01:10:00Z">
        <w:r>
          <w:rPr>
            <w:rFonts w:hint="cs"/>
            <w:rtl/>
          </w:rPr>
          <w:t xml:space="preserve">ابتدا </w:t>
        </w:r>
        <w:proofErr w:type="spellStart"/>
        <w:r>
          <w:rPr>
            <w:rFonts w:hint="cs"/>
            <w:rtl/>
          </w:rPr>
          <w:t>ویژگی‌هایی</w:t>
        </w:r>
        <w:proofErr w:type="spellEnd"/>
        <w:r>
          <w:rPr>
            <w:rFonts w:hint="cs"/>
            <w:rtl/>
          </w:rPr>
          <w:t xml:space="preserve"> که طور منطقی به نظر </w:t>
        </w:r>
        <w:proofErr w:type="spellStart"/>
        <w:r>
          <w:rPr>
            <w:rFonts w:hint="cs"/>
            <w:rtl/>
          </w:rPr>
          <w:t>می‌آیند</w:t>
        </w:r>
        <w:proofErr w:type="spellEnd"/>
        <w:r>
          <w:rPr>
            <w:rFonts w:hint="cs"/>
            <w:rtl/>
          </w:rPr>
          <w:t xml:space="preserve"> در تصمیم گیری مدل برای تعیین کلاس نهایی تاثیر گذار باشند را انتخاب و ایجاد </w:t>
        </w:r>
        <w:proofErr w:type="spellStart"/>
        <w:r>
          <w:rPr>
            <w:rFonts w:hint="cs"/>
            <w:rtl/>
          </w:rPr>
          <w:t>می‌کنیم</w:t>
        </w:r>
        <w:proofErr w:type="spellEnd"/>
        <w:r>
          <w:rPr>
            <w:rFonts w:hint="cs"/>
            <w:rtl/>
          </w:rPr>
          <w:t xml:space="preserve">. در </w:t>
        </w:r>
      </w:ins>
      <w:ins w:id="1096" w:author="Sajjad Abed" w:date="2022-08-25T01:11:00Z">
        <w:r>
          <w:rPr>
            <w:rFonts w:hint="cs"/>
            <w:rtl/>
          </w:rPr>
          <w:t xml:space="preserve">این حین ممکن است با تحلیل </w:t>
        </w:r>
        <w:proofErr w:type="spellStart"/>
        <w:r>
          <w:rPr>
            <w:rFonts w:hint="cs"/>
            <w:rtl/>
          </w:rPr>
          <w:t>داده‌ها</w:t>
        </w:r>
        <w:proofErr w:type="spellEnd"/>
        <w:r>
          <w:rPr>
            <w:rFonts w:hint="cs"/>
            <w:rtl/>
          </w:rPr>
          <w:t xml:space="preserve"> و یا بررسی بیشتر به </w:t>
        </w:r>
        <w:proofErr w:type="spellStart"/>
        <w:r>
          <w:rPr>
            <w:rFonts w:hint="cs"/>
            <w:rtl/>
          </w:rPr>
          <w:t>ویژگی‌های</w:t>
        </w:r>
        <w:proofErr w:type="spellEnd"/>
        <w:r>
          <w:rPr>
            <w:rFonts w:hint="cs"/>
            <w:rtl/>
          </w:rPr>
          <w:t xml:space="preserve"> بیشتری که به آموزش مدل ما کمک </w:t>
        </w:r>
        <w:proofErr w:type="spellStart"/>
        <w:r>
          <w:rPr>
            <w:rFonts w:hint="cs"/>
            <w:rtl/>
          </w:rPr>
          <w:t>می‌کنند</w:t>
        </w:r>
        <w:proofErr w:type="spellEnd"/>
        <w:r>
          <w:rPr>
            <w:rFonts w:hint="cs"/>
            <w:rtl/>
          </w:rPr>
          <w:t xml:space="preserve"> بپردازیم.</w:t>
        </w:r>
      </w:ins>
      <w:ins w:id="1097" w:author="Sajjad Abed" w:date="2022-08-25T01:19:00Z">
        <w:r w:rsidR="00CC06AD">
          <w:rPr>
            <w:rFonts w:hint="cs"/>
            <w:rtl/>
          </w:rPr>
          <w:t xml:space="preserve"> </w:t>
        </w:r>
      </w:ins>
      <w:ins w:id="1098" w:author="Sajjad Abed" w:date="2022-08-25T09:47:00Z">
        <w:r w:rsidR="00957636">
          <w:rPr>
            <w:rFonts w:hint="cs"/>
            <w:rtl/>
          </w:rPr>
          <w:t xml:space="preserve">در این مسیر سه نوع </w:t>
        </w:r>
      </w:ins>
      <w:ins w:id="1099" w:author="Sajjad Abed" w:date="2022-08-25T09:48:00Z">
        <w:r w:rsidR="00957636">
          <w:rPr>
            <w:rFonts w:hint="cs"/>
            <w:rtl/>
          </w:rPr>
          <w:t xml:space="preserve">ویژگی داریم که باید </w:t>
        </w:r>
        <w:proofErr w:type="spellStart"/>
        <w:r w:rsidR="00957636">
          <w:rPr>
            <w:rFonts w:hint="cs"/>
            <w:rtl/>
          </w:rPr>
          <w:t>آن‌ها</w:t>
        </w:r>
        <w:proofErr w:type="spellEnd"/>
        <w:r w:rsidR="00957636">
          <w:rPr>
            <w:rFonts w:hint="cs"/>
            <w:rtl/>
          </w:rPr>
          <w:t xml:space="preserve"> را به کمک اطلاعات خود بسازیم. </w:t>
        </w:r>
        <w:proofErr w:type="spellStart"/>
        <w:r w:rsidR="00957636">
          <w:rPr>
            <w:rFonts w:hint="cs"/>
            <w:rtl/>
          </w:rPr>
          <w:t>دسته‌ی</w:t>
        </w:r>
        <w:proofErr w:type="spellEnd"/>
        <w:r w:rsidR="00957636">
          <w:rPr>
            <w:rFonts w:hint="cs"/>
            <w:rtl/>
          </w:rPr>
          <w:t xml:space="preserve"> اول </w:t>
        </w:r>
        <w:proofErr w:type="spellStart"/>
        <w:r w:rsidR="00957636">
          <w:rPr>
            <w:rFonts w:hint="cs"/>
            <w:rtl/>
          </w:rPr>
          <w:t>ویژگی‌های</w:t>
        </w:r>
        <w:proofErr w:type="spellEnd"/>
        <w:r w:rsidR="00957636">
          <w:rPr>
            <w:rFonts w:hint="cs"/>
            <w:rtl/>
          </w:rPr>
          <w:t xml:space="preserve"> مربوط به مشتری است</w:t>
        </w:r>
      </w:ins>
      <w:ins w:id="1100" w:author="Sajjad Abed" w:date="2022-08-25T09:49:00Z">
        <w:r w:rsidR="00957636">
          <w:rPr>
            <w:rFonts w:hint="cs"/>
            <w:rtl/>
          </w:rPr>
          <w:t xml:space="preserve">. </w:t>
        </w:r>
        <w:proofErr w:type="spellStart"/>
        <w:r w:rsidR="00957636">
          <w:rPr>
            <w:rFonts w:hint="cs"/>
            <w:rtl/>
          </w:rPr>
          <w:t>دسته‌ی</w:t>
        </w:r>
        <w:proofErr w:type="spellEnd"/>
        <w:r w:rsidR="00957636">
          <w:rPr>
            <w:rFonts w:hint="cs"/>
            <w:rtl/>
          </w:rPr>
          <w:t xml:space="preserve"> دوم </w:t>
        </w:r>
        <w:proofErr w:type="spellStart"/>
        <w:r w:rsidR="00957636">
          <w:rPr>
            <w:rFonts w:hint="cs"/>
            <w:rtl/>
          </w:rPr>
          <w:t>ویژگی‌های</w:t>
        </w:r>
        <w:proofErr w:type="spellEnd"/>
        <w:r w:rsidR="00957636">
          <w:rPr>
            <w:rFonts w:hint="cs"/>
            <w:rtl/>
          </w:rPr>
          <w:t xml:space="preserve"> مربوط به محصول و </w:t>
        </w:r>
        <w:proofErr w:type="spellStart"/>
        <w:r w:rsidR="00957636">
          <w:rPr>
            <w:rFonts w:hint="cs"/>
            <w:rtl/>
          </w:rPr>
          <w:t>دسته‌ی</w:t>
        </w:r>
        <w:proofErr w:type="spellEnd"/>
        <w:r w:rsidR="00957636">
          <w:rPr>
            <w:rFonts w:hint="cs"/>
            <w:rtl/>
          </w:rPr>
          <w:t xml:space="preserve"> سوم </w:t>
        </w:r>
        <w:proofErr w:type="spellStart"/>
        <w:r w:rsidR="00957636">
          <w:rPr>
            <w:rFonts w:hint="cs"/>
            <w:rtl/>
          </w:rPr>
          <w:t>ویژگی‌های</w:t>
        </w:r>
        <w:proofErr w:type="spellEnd"/>
        <w:r w:rsidR="00957636">
          <w:rPr>
            <w:rFonts w:hint="cs"/>
            <w:rtl/>
          </w:rPr>
          <w:t xml:space="preserve"> مربوط به </w:t>
        </w:r>
      </w:ins>
      <w:ins w:id="1101" w:author="Sajjad Abed" w:date="2022-08-25T10:00:00Z">
        <w:r w:rsidR="00957636">
          <w:rPr>
            <w:rFonts w:hint="cs"/>
            <w:rtl/>
          </w:rPr>
          <w:t>مشتر</w:t>
        </w:r>
        <w:r w:rsidR="00A67909">
          <w:rPr>
            <w:rFonts w:hint="cs"/>
            <w:rtl/>
          </w:rPr>
          <w:t xml:space="preserve">ی-محصول است. در واقع </w:t>
        </w:r>
        <w:proofErr w:type="spellStart"/>
        <w:r w:rsidR="00A67909">
          <w:rPr>
            <w:rFonts w:hint="cs"/>
            <w:rtl/>
          </w:rPr>
          <w:t>دسته‌ی</w:t>
        </w:r>
        <w:proofErr w:type="spellEnd"/>
        <w:r w:rsidR="00A67909">
          <w:rPr>
            <w:rFonts w:hint="cs"/>
            <w:rtl/>
          </w:rPr>
          <w:t xml:space="preserve"> سوم </w:t>
        </w:r>
        <w:proofErr w:type="spellStart"/>
        <w:r w:rsidR="00A67909">
          <w:rPr>
            <w:rFonts w:hint="cs"/>
            <w:rtl/>
          </w:rPr>
          <w:t>ویژگی‌ها</w:t>
        </w:r>
        <w:proofErr w:type="spellEnd"/>
        <w:r w:rsidR="00A67909">
          <w:rPr>
            <w:rFonts w:hint="cs"/>
            <w:rtl/>
          </w:rPr>
          <w:t xml:space="preserve"> </w:t>
        </w:r>
      </w:ins>
      <w:ins w:id="1102" w:author="Sajjad Abed" w:date="2022-08-25T10:01:00Z">
        <w:r w:rsidR="00A67909">
          <w:rPr>
            <w:rFonts w:hint="cs"/>
            <w:rtl/>
          </w:rPr>
          <w:t xml:space="preserve">مربوط به رفتار مشتری در رابطه با آن محصول خاص </w:t>
        </w:r>
        <w:proofErr w:type="spellStart"/>
        <w:r w:rsidR="00A67909">
          <w:rPr>
            <w:rFonts w:hint="cs"/>
            <w:rtl/>
          </w:rPr>
          <w:t>می‌شود</w:t>
        </w:r>
        <w:proofErr w:type="spellEnd"/>
        <w:r w:rsidR="00A67909">
          <w:rPr>
            <w:rFonts w:hint="cs"/>
            <w:rtl/>
          </w:rPr>
          <w:t xml:space="preserve"> و به رفتار باقی افراد </w:t>
        </w:r>
      </w:ins>
      <w:ins w:id="1103" w:author="Sajjad Abed" w:date="2022-08-25T10:07:00Z">
        <w:r w:rsidR="00A67909">
          <w:rPr>
            <w:rFonts w:hint="cs"/>
            <w:rtl/>
          </w:rPr>
          <w:t xml:space="preserve">با آن کالا و رفتار </w:t>
        </w:r>
      </w:ins>
      <w:ins w:id="1104" w:author="Sajjad Abed" w:date="2022-08-25T10:08:00Z">
        <w:r w:rsidR="00A67909">
          <w:rPr>
            <w:rFonts w:hint="cs"/>
            <w:rtl/>
          </w:rPr>
          <w:t xml:space="preserve">مشتری مدنظر با کالاهای دیگر ارتباط ندارد. </w:t>
        </w:r>
      </w:ins>
    </w:p>
    <w:p w14:paraId="35B20DE9" w14:textId="79C1F156" w:rsidR="00A67909" w:rsidRDefault="00A46609" w:rsidP="00DE331B">
      <w:pPr>
        <w:tabs>
          <w:tab w:val="center" w:pos="4680"/>
        </w:tabs>
        <w:rPr>
          <w:ins w:id="1105" w:author="Sajjad Abed" w:date="2022-08-25T10:37:00Z"/>
          <w:rtl/>
        </w:rPr>
      </w:pPr>
      <w:ins w:id="1106" w:author="Sajjad Abed" w:date="2022-08-25T10:20:00Z">
        <w:r>
          <w:rPr>
            <w:rFonts w:hint="cs"/>
            <w:rtl/>
          </w:rPr>
          <w:t xml:space="preserve">در این مسئله </w:t>
        </w:r>
      </w:ins>
      <w:proofErr w:type="spellStart"/>
      <w:ins w:id="1107" w:author="Sajjad Abed" w:date="2022-08-25T10:21:00Z">
        <w:r w:rsidR="00B947ED">
          <w:rPr>
            <w:rFonts w:hint="cs"/>
            <w:rtl/>
          </w:rPr>
          <w:t>ویژگی‌های</w:t>
        </w:r>
        <w:proofErr w:type="spellEnd"/>
        <w:r w:rsidR="00B947ED">
          <w:rPr>
            <w:rFonts w:hint="cs"/>
            <w:rtl/>
          </w:rPr>
          <w:t xml:space="preserve"> در ارتباط با کتگوری محصولات را نیز </w:t>
        </w:r>
      </w:ins>
      <w:ins w:id="1108" w:author="Sajjad Abed" w:date="2022-08-25T10:23:00Z">
        <w:r w:rsidR="00B947ED">
          <w:rPr>
            <w:rFonts w:hint="cs"/>
            <w:rtl/>
          </w:rPr>
          <w:t xml:space="preserve">به صورت جداگانه در </w:t>
        </w:r>
      </w:ins>
      <w:proofErr w:type="spellStart"/>
      <w:ins w:id="1109" w:author="Sajjad Abed" w:date="2022-08-25T10:26:00Z">
        <w:r w:rsidR="00B947ED">
          <w:rPr>
            <w:rFonts w:hint="cs"/>
            <w:rtl/>
          </w:rPr>
          <w:t>ویژگی‌ها</w:t>
        </w:r>
        <w:proofErr w:type="spellEnd"/>
        <w:r w:rsidR="00B947ED">
          <w:rPr>
            <w:rFonts w:hint="cs"/>
            <w:rtl/>
          </w:rPr>
          <w:t xml:space="preserve"> </w:t>
        </w:r>
      </w:ins>
      <w:ins w:id="1110" w:author="Sajjad Abed" w:date="2022-08-25T10:27:00Z">
        <w:r w:rsidR="00B947ED">
          <w:rPr>
            <w:rFonts w:hint="cs"/>
            <w:rtl/>
          </w:rPr>
          <w:t xml:space="preserve">ایجاد </w:t>
        </w:r>
        <w:proofErr w:type="spellStart"/>
        <w:r w:rsidR="00B947ED">
          <w:rPr>
            <w:rFonts w:hint="cs"/>
            <w:rtl/>
          </w:rPr>
          <w:t>می‌کنیم</w:t>
        </w:r>
        <w:proofErr w:type="spellEnd"/>
        <w:r w:rsidR="00B947ED">
          <w:rPr>
            <w:rFonts w:hint="cs"/>
            <w:rtl/>
          </w:rPr>
          <w:t xml:space="preserve">. </w:t>
        </w:r>
      </w:ins>
      <w:ins w:id="1111" w:author="Sajjad Abed" w:date="2022-08-25T10:28:00Z">
        <w:r w:rsidR="00B947ED">
          <w:rPr>
            <w:rFonts w:hint="cs"/>
            <w:rtl/>
          </w:rPr>
          <w:t xml:space="preserve">البته در واقع این </w:t>
        </w:r>
        <w:proofErr w:type="spellStart"/>
        <w:r w:rsidR="00B947ED">
          <w:rPr>
            <w:rFonts w:hint="cs"/>
            <w:rtl/>
          </w:rPr>
          <w:t>ویژگی‌ها</w:t>
        </w:r>
        <w:proofErr w:type="spellEnd"/>
        <w:r w:rsidR="00B947ED">
          <w:rPr>
            <w:rFonts w:hint="cs"/>
            <w:rtl/>
          </w:rPr>
          <w:t xml:space="preserve"> یعنی </w:t>
        </w:r>
        <w:proofErr w:type="spellStart"/>
        <w:r w:rsidR="00B947ED">
          <w:rPr>
            <w:rFonts w:hint="cs"/>
            <w:rtl/>
          </w:rPr>
          <w:t>ویژگی‌های</w:t>
        </w:r>
        <w:proofErr w:type="spellEnd"/>
        <w:r w:rsidR="00B947ED">
          <w:rPr>
            <w:rFonts w:hint="cs"/>
            <w:rtl/>
          </w:rPr>
          <w:t xml:space="preserve"> مربوط به کتگوری و </w:t>
        </w:r>
        <w:proofErr w:type="spellStart"/>
        <w:r w:rsidR="00B947ED">
          <w:rPr>
            <w:rFonts w:hint="cs"/>
            <w:rtl/>
          </w:rPr>
          <w:t>ویژگی‌های</w:t>
        </w:r>
        <w:proofErr w:type="spellEnd"/>
        <w:r w:rsidR="00B947ED">
          <w:rPr>
            <w:rFonts w:hint="cs"/>
            <w:rtl/>
          </w:rPr>
          <w:t xml:space="preserve"> مربوط به مشتری-کتگوری</w:t>
        </w:r>
      </w:ins>
      <w:ins w:id="1112" w:author="Sajjad Abed" w:date="2022-08-25T10:29:00Z">
        <w:r w:rsidR="00B947ED">
          <w:rPr>
            <w:rFonts w:hint="cs"/>
            <w:rtl/>
          </w:rPr>
          <w:t xml:space="preserve"> به ترتیب در همان </w:t>
        </w:r>
        <w:proofErr w:type="spellStart"/>
        <w:r w:rsidR="00B947ED">
          <w:rPr>
            <w:rFonts w:hint="cs"/>
            <w:rtl/>
          </w:rPr>
          <w:t>دسته‌های</w:t>
        </w:r>
        <w:proofErr w:type="spellEnd"/>
        <w:r w:rsidR="00B947ED">
          <w:rPr>
            <w:rFonts w:hint="cs"/>
            <w:rtl/>
          </w:rPr>
          <w:t xml:space="preserve"> </w:t>
        </w:r>
        <w:proofErr w:type="spellStart"/>
        <w:r w:rsidR="00B947ED">
          <w:rPr>
            <w:rFonts w:hint="cs"/>
            <w:rtl/>
          </w:rPr>
          <w:t>ویژ</w:t>
        </w:r>
      </w:ins>
      <w:ins w:id="1113" w:author="Sajjad Abed" w:date="2022-08-25T10:30:00Z">
        <w:r w:rsidR="00B947ED">
          <w:rPr>
            <w:rFonts w:hint="cs"/>
            <w:rtl/>
          </w:rPr>
          <w:t>گی‌های</w:t>
        </w:r>
        <w:proofErr w:type="spellEnd"/>
        <w:r w:rsidR="00B947ED">
          <w:rPr>
            <w:rFonts w:hint="cs"/>
            <w:rtl/>
          </w:rPr>
          <w:t xml:space="preserve"> مربوط به محصول و مشتری-محصول قرار می‌گیرد.</w:t>
        </w:r>
      </w:ins>
      <w:ins w:id="1114" w:author="Sajjad Abed" w:date="2022-08-25T10:36:00Z">
        <w:r w:rsidR="00F77E89">
          <w:rPr>
            <w:rFonts w:hint="cs"/>
            <w:rtl/>
          </w:rPr>
          <w:t xml:space="preserve"> در ادامه در هر بخش اشاره </w:t>
        </w:r>
        <w:proofErr w:type="spellStart"/>
        <w:r w:rsidR="00F77E89">
          <w:rPr>
            <w:rFonts w:hint="cs"/>
            <w:rtl/>
          </w:rPr>
          <w:t>می‌کنیم</w:t>
        </w:r>
        <w:proofErr w:type="spellEnd"/>
        <w:r w:rsidR="00F77E89">
          <w:rPr>
            <w:rFonts w:hint="cs"/>
            <w:rtl/>
          </w:rPr>
          <w:t xml:space="preserve"> که با توجه به </w:t>
        </w:r>
        <w:proofErr w:type="spellStart"/>
        <w:r w:rsidR="00F77E89">
          <w:rPr>
            <w:rFonts w:hint="cs"/>
            <w:rtl/>
          </w:rPr>
          <w:t>داده‌هایی</w:t>
        </w:r>
        <w:proofErr w:type="spellEnd"/>
        <w:r w:rsidR="00F77E89">
          <w:rPr>
            <w:rFonts w:hint="cs"/>
            <w:rtl/>
          </w:rPr>
          <w:t xml:space="preserve"> که د</w:t>
        </w:r>
      </w:ins>
      <w:ins w:id="1115" w:author="Sajjad Abed" w:date="2022-08-25T10:37:00Z">
        <w:r w:rsidR="00F77E89">
          <w:rPr>
            <w:rFonts w:hint="cs"/>
            <w:rtl/>
          </w:rPr>
          <w:t>اریم،</w:t>
        </w:r>
      </w:ins>
      <w:ins w:id="1116" w:author="Sajjad Abed" w:date="2022-08-25T10:36:00Z">
        <w:r w:rsidR="00F77E89">
          <w:rPr>
            <w:rFonts w:hint="cs"/>
            <w:rtl/>
          </w:rPr>
          <w:t xml:space="preserve"> در هر دسته چه </w:t>
        </w:r>
        <w:proofErr w:type="spellStart"/>
        <w:r w:rsidR="00F77E89">
          <w:rPr>
            <w:rFonts w:hint="cs"/>
            <w:rtl/>
          </w:rPr>
          <w:t>ویژگی‌هایی</w:t>
        </w:r>
        <w:proofErr w:type="spellEnd"/>
        <w:r w:rsidR="00F77E89">
          <w:rPr>
            <w:rFonts w:hint="cs"/>
            <w:rtl/>
          </w:rPr>
          <w:t xml:space="preserve"> </w:t>
        </w:r>
      </w:ins>
      <w:ins w:id="1117" w:author="Sajjad Abed" w:date="2022-08-25T10:37:00Z">
        <w:r w:rsidR="00F77E89">
          <w:rPr>
            <w:rFonts w:hint="cs"/>
            <w:rtl/>
          </w:rPr>
          <w:t>ایجاد خواهیم کرد.</w:t>
        </w:r>
      </w:ins>
    </w:p>
    <w:p w14:paraId="5FEC73DF" w14:textId="77777777" w:rsidR="00F77E89" w:rsidRPr="008C4B27" w:rsidRDefault="00F77E89" w:rsidP="00C303D9">
      <w:pPr>
        <w:pStyle w:val="Heading2"/>
        <w:rPr>
          <w:moveTo w:id="1118" w:author="Sajjad Abed" w:date="2022-08-25T10:37:00Z"/>
        </w:rPr>
      </w:pPr>
      <w:bookmarkStart w:id="1119" w:name="_Toc112409007"/>
      <w:moveToRangeStart w:id="1120" w:author="Sajjad Abed" w:date="2022-08-25T10:37:00Z" w:name="move112316288"/>
      <w:moveTo w:id="1121" w:author="Sajjad Abed" w:date="2022-08-25T10:37:00Z">
        <w:r w:rsidRPr="008C4B27">
          <w:rPr>
            <w:rFonts w:hint="eastAsia"/>
            <w:rtl/>
          </w:rPr>
          <w:t>ساخت</w:t>
        </w:r>
        <w:r w:rsidRPr="008C4B27">
          <w:rPr>
            <w:rtl/>
          </w:rPr>
          <w:t xml:space="preserve"> </w:t>
        </w:r>
        <w:proofErr w:type="spellStart"/>
        <w:r w:rsidRPr="008C4B27">
          <w:rPr>
            <w:rFonts w:hint="eastAsia"/>
            <w:rtl/>
          </w:rPr>
          <w:t>و</w:t>
        </w:r>
        <w:r w:rsidRPr="008C4B27">
          <w:rPr>
            <w:rFonts w:hint="cs"/>
            <w:rtl/>
          </w:rPr>
          <w:t>ی</w:t>
        </w:r>
        <w:r w:rsidRPr="008C4B27">
          <w:rPr>
            <w:rFonts w:hint="eastAsia"/>
            <w:rtl/>
          </w:rPr>
          <w:t>ژگ</w:t>
        </w:r>
        <w:r w:rsidRPr="008C4B27">
          <w:rPr>
            <w:rFonts w:hint="cs"/>
            <w:rtl/>
          </w:rPr>
          <w:t>ی‌</w:t>
        </w:r>
        <w:r w:rsidRPr="008C4B27">
          <w:rPr>
            <w:rFonts w:hint="eastAsia"/>
            <w:rtl/>
          </w:rPr>
          <w:t>ها</w:t>
        </w:r>
        <w:r w:rsidRPr="008C4B27">
          <w:rPr>
            <w:rFonts w:hint="cs"/>
            <w:rtl/>
          </w:rPr>
          <w:t>ی</w:t>
        </w:r>
        <w:proofErr w:type="spellEnd"/>
        <w:r w:rsidRPr="008C4B27">
          <w:rPr>
            <w:rtl/>
          </w:rPr>
          <w:t xml:space="preserve"> مربوط به مشتر</w:t>
        </w:r>
        <w:r w:rsidRPr="008C4B27">
          <w:rPr>
            <w:rFonts w:hint="cs"/>
            <w:rtl/>
          </w:rPr>
          <w:t>ی</w:t>
        </w:r>
        <w:bookmarkEnd w:id="1119"/>
      </w:moveTo>
    </w:p>
    <w:moveToRangeEnd w:id="1120"/>
    <w:p w14:paraId="29FB8006" w14:textId="1C4D5F75" w:rsidR="00F9610D" w:rsidRDefault="009C65ED" w:rsidP="00F9610D">
      <w:pPr>
        <w:rPr>
          <w:ins w:id="1122" w:author="Sajjad Abed" w:date="2022-08-25T11:44:00Z"/>
          <w:rtl/>
        </w:rPr>
      </w:pPr>
      <w:proofErr w:type="spellStart"/>
      <w:ins w:id="1123" w:author="Sajjad Abed" w:date="2022-08-25T11:26:00Z">
        <w:r>
          <w:rPr>
            <w:rFonts w:hint="cs"/>
            <w:rtl/>
          </w:rPr>
          <w:t>ویژگی‌های</w:t>
        </w:r>
        <w:proofErr w:type="spellEnd"/>
        <w:r>
          <w:rPr>
            <w:rFonts w:hint="cs"/>
            <w:rtl/>
          </w:rPr>
          <w:t xml:space="preserve"> مربوط به مشتری آن </w:t>
        </w:r>
        <w:proofErr w:type="spellStart"/>
        <w:r>
          <w:rPr>
            <w:rFonts w:hint="cs"/>
            <w:rtl/>
          </w:rPr>
          <w:t>ویژگی‌هایی</w:t>
        </w:r>
        <w:proofErr w:type="spellEnd"/>
        <w:r>
          <w:rPr>
            <w:rFonts w:hint="cs"/>
            <w:rtl/>
          </w:rPr>
          <w:t xml:space="preserve"> است که به رفتار کلی مشتری در قبال کالاها و</w:t>
        </w:r>
      </w:ins>
      <w:ins w:id="1124" w:author="Sajjad Abed" w:date="2022-08-25T11:27:00Z">
        <w:r>
          <w:rPr>
            <w:rFonts w:hint="cs"/>
            <w:rtl/>
          </w:rPr>
          <w:t xml:space="preserve"> یا </w:t>
        </w:r>
        <w:proofErr w:type="spellStart"/>
        <w:r>
          <w:rPr>
            <w:rFonts w:hint="cs"/>
            <w:rtl/>
          </w:rPr>
          <w:t>ویژگی‌ها</w:t>
        </w:r>
      </w:ins>
      <w:ins w:id="1125" w:author="Sajjad Abed" w:date="2022-08-25T11:28:00Z">
        <w:r>
          <w:rPr>
            <w:rFonts w:hint="cs"/>
            <w:rtl/>
          </w:rPr>
          <w:t>ی</w:t>
        </w:r>
        <w:proofErr w:type="spellEnd"/>
        <w:r>
          <w:rPr>
            <w:rFonts w:hint="cs"/>
            <w:rtl/>
          </w:rPr>
          <w:t xml:space="preserve"> شخصی خود مشتری </w:t>
        </w:r>
        <w:proofErr w:type="spellStart"/>
        <w:r>
          <w:rPr>
            <w:rFonts w:hint="cs"/>
            <w:rtl/>
          </w:rPr>
          <w:t>می‌پردازد</w:t>
        </w:r>
      </w:ins>
      <w:proofErr w:type="spellEnd"/>
      <w:ins w:id="1126" w:author="Sajjad Abed" w:date="2022-08-25T11:29:00Z">
        <w:r>
          <w:rPr>
            <w:rFonts w:hint="cs"/>
            <w:rtl/>
          </w:rPr>
          <w:t xml:space="preserve"> و ارتباطی به محصول یا کالای خاص ندارد و برای تصمیم گیری در مورد خرید هر </w:t>
        </w:r>
      </w:ins>
      <w:ins w:id="1127" w:author="Sajjad Abed" w:date="2022-08-25T11:40:00Z">
        <w:r w:rsidR="00F9610D">
          <w:rPr>
            <w:rFonts w:hint="cs"/>
            <w:rtl/>
          </w:rPr>
          <w:t xml:space="preserve">کالا توسط آن شخص، این </w:t>
        </w:r>
        <w:proofErr w:type="spellStart"/>
        <w:r w:rsidR="00F9610D">
          <w:rPr>
            <w:rFonts w:hint="cs"/>
            <w:rtl/>
          </w:rPr>
          <w:t>ویژگی‌ها</w:t>
        </w:r>
        <w:proofErr w:type="spellEnd"/>
        <w:r w:rsidR="00F9610D">
          <w:rPr>
            <w:rFonts w:hint="cs"/>
            <w:rtl/>
          </w:rPr>
          <w:t xml:space="preserve"> تاث</w:t>
        </w:r>
      </w:ins>
      <w:ins w:id="1128" w:author="Sajjad Abed" w:date="2022-08-25T11:43:00Z">
        <w:r w:rsidR="00F9610D">
          <w:rPr>
            <w:rFonts w:hint="cs"/>
            <w:rtl/>
          </w:rPr>
          <w:t>ی</w:t>
        </w:r>
      </w:ins>
      <w:ins w:id="1129" w:author="Sajjad Abed" w:date="2022-08-25T11:40:00Z">
        <w:r w:rsidR="00F9610D">
          <w:rPr>
            <w:rFonts w:hint="cs"/>
            <w:rtl/>
          </w:rPr>
          <w:t xml:space="preserve">رگذار خواهند بود. </w:t>
        </w:r>
      </w:ins>
      <w:ins w:id="1130" w:author="Sajjad Abed" w:date="2022-08-25T11:43:00Z">
        <w:r w:rsidR="00F9610D">
          <w:rPr>
            <w:rFonts w:hint="cs"/>
            <w:rtl/>
          </w:rPr>
          <w:t xml:space="preserve">با توجه به </w:t>
        </w:r>
        <w:proofErr w:type="spellStart"/>
        <w:r w:rsidR="00F9610D">
          <w:rPr>
            <w:rFonts w:hint="cs"/>
            <w:rtl/>
          </w:rPr>
          <w:t>د</w:t>
        </w:r>
      </w:ins>
      <w:ins w:id="1131" w:author="Sajjad Abed" w:date="2022-08-25T11:44:00Z">
        <w:r w:rsidR="00F9610D">
          <w:rPr>
            <w:rFonts w:hint="cs"/>
            <w:rtl/>
          </w:rPr>
          <w:t>اده‌هایی</w:t>
        </w:r>
        <w:proofErr w:type="spellEnd"/>
        <w:r w:rsidR="00F9610D">
          <w:rPr>
            <w:rFonts w:hint="cs"/>
            <w:rtl/>
          </w:rPr>
          <w:t xml:space="preserve"> که در جدول سفارشات داریم، </w:t>
        </w:r>
        <w:proofErr w:type="spellStart"/>
        <w:r w:rsidR="00F9610D">
          <w:rPr>
            <w:rFonts w:hint="cs"/>
            <w:rtl/>
          </w:rPr>
          <w:t>می‌توانیم</w:t>
        </w:r>
        <w:proofErr w:type="spellEnd"/>
        <w:r w:rsidR="00F9610D">
          <w:rPr>
            <w:rFonts w:hint="cs"/>
            <w:rtl/>
          </w:rPr>
          <w:t xml:space="preserve"> </w:t>
        </w:r>
        <w:proofErr w:type="spellStart"/>
        <w:r w:rsidR="00F9610D">
          <w:rPr>
            <w:rFonts w:hint="cs"/>
            <w:rtl/>
          </w:rPr>
          <w:t>ویژگی‌های</w:t>
        </w:r>
        <w:proofErr w:type="spellEnd"/>
        <w:r w:rsidR="00F9610D">
          <w:rPr>
            <w:rFonts w:hint="cs"/>
            <w:rtl/>
          </w:rPr>
          <w:t xml:space="preserve"> زیر را ایجاد کنیم. </w:t>
        </w:r>
      </w:ins>
    </w:p>
    <w:p w14:paraId="5F53D59B" w14:textId="4353928C" w:rsidR="00F9610D" w:rsidRDefault="00F9610D" w:rsidP="00132A3B">
      <w:pPr>
        <w:pStyle w:val="ListParagraph"/>
        <w:numPr>
          <w:ilvl w:val="0"/>
          <w:numId w:val="8"/>
        </w:numPr>
        <w:rPr>
          <w:ins w:id="1132" w:author="Sajjad Abed" w:date="2022-08-25T11:52:00Z"/>
        </w:rPr>
      </w:pPr>
      <w:ins w:id="1133" w:author="Sajjad Abed" w:date="2022-08-25T11:44:00Z">
        <w:r w:rsidRPr="0031056A">
          <w:rPr>
            <w:rFonts w:hint="eastAsia"/>
            <w:b/>
            <w:bCs/>
            <w:rtl/>
            <w:rPrChange w:id="1134" w:author="Sajjad Abed" w:date="2022-09-04T17:23:00Z">
              <w:rPr>
                <w:rFonts w:hint="eastAsia"/>
                <w:rtl/>
              </w:rPr>
            </w:rPrChange>
          </w:rPr>
          <w:t>تعداد</w:t>
        </w:r>
        <w:r w:rsidRPr="0031056A">
          <w:rPr>
            <w:b/>
            <w:bCs/>
            <w:rtl/>
            <w:rPrChange w:id="1135" w:author="Sajjad Abed" w:date="2022-09-04T17:23:00Z">
              <w:rPr>
                <w:rtl/>
              </w:rPr>
            </w:rPrChange>
          </w:rPr>
          <w:t xml:space="preserve"> </w:t>
        </w:r>
      </w:ins>
      <w:ins w:id="1136" w:author="Sajjad Abed" w:date="2022-08-25T11:51:00Z">
        <w:r w:rsidR="00132A3B" w:rsidRPr="0031056A">
          <w:rPr>
            <w:rFonts w:hint="eastAsia"/>
            <w:b/>
            <w:bCs/>
            <w:rtl/>
            <w:rPrChange w:id="1137" w:author="Sajjad Abed" w:date="2022-09-04T17:23:00Z">
              <w:rPr>
                <w:rFonts w:hint="eastAsia"/>
                <w:rtl/>
              </w:rPr>
            </w:rPrChange>
          </w:rPr>
          <w:t>کل</w:t>
        </w:r>
        <w:r w:rsidR="00132A3B" w:rsidRPr="0031056A">
          <w:rPr>
            <w:b/>
            <w:bCs/>
            <w:rtl/>
            <w:rPrChange w:id="1138" w:author="Sajjad Abed" w:date="2022-09-04T17:23:00Z">
              <w:rPr>
                <w:rtl/>
              </w:rPr>
            </w:rPrChange>
          </w:rPr>
          <w:t xml:space="preserve"> </w:t>
        </w:r>
        <w:r w:rsidR="00132A3B" w:rsidRPr="0031056A">
          <w:rPr>
            <w:rFonts w:hint="eastAsia"/>
            <w:b/>
            <w:bCs/>
            <w:rtl/>
            <w:rPrChange w:id="1139" w:author="Sajjad Abed" w:date="2022-09-04T17:23:00Z">
              <w:rPr>
                <w:rFonts w:hint="eastAsia"/>
                <w:rtl/>
              </w:rPr>
            </w:rPrChange>
          </w:rPr>
          <w:t>کالاها</w:t>
        </w:r>
        <w:r w:rsidR="00132A3B" w:rsidRPr="0031056A">
          <w:rPr>
            <w:b/>
            <w:bCs/>
            <w:rtl/>
            <w:rPrChange w:id="1140" w:author="Sajjad Abed" w:date="2022-09-04T17:23:00Z">
              <w:rPr>
                <w:rtl/>
              </w:rPr>
            </w:rPrChange>
          </w:rPr>
          <w:t>:</w:t>
        </w:r>
        <w:r w:rsidR="00132A3B">
          <w:rPr>
            <w:rFonts w:hint="cs"/>
            <w:rtl/>
          </w:rPr>
          <w:t xml:space="preserve"> این ستون تعداد کل کالاهایی که مشتری </w:t>
        </w:r>
      </w:ins>
      <w:ins w:id="1141" w:author="Sajjad Abed" w:date="2022-08-25T11:52:00Z">
        <w:r w:rsidR="00132A3B">
          <w:rPr>
            <w:rFonts w:hint="cs"/>
            <w:rtl/>
          </w:rPr>
          <w:t xml:space="preserve">از ابتدا تا کنون در </w:t>
        </w:r>
        <w:proofErr w:type="spellStart"/>
        <w:r w:rsidR="00132A3B">
          <w:rPr>
            <w:rFonts w:hint="cs"/>
            <w:rtl/>
          </w:rPr>
          <w:t>سبدهای</w:t>
        </w:r>
        <w:proofErr w:type="spellEnd"/>
        <w:r w:rsidR="00132A3B">
          <w:rPr>
            <w:rFonts w:hint="cs"/>
            <w:rtl/>
          </w:rPr>
          <w:t xml:space="preserve"> خرید خود داشته است را نشان </w:t>
        </w:r>
        <w:proofErr w:type="spellStart"/>
        <w:r w:rsidR="00132A3B">
          <w:rPr>
            <w:rFonts w:hint="cs"/>
            <w:rtl/>
          </w:rPr>
          <w:t>می‌دهد</w:t>
        </w:r>
        <w:proofErr w:type="spellEnd"/>
        <w:r w:rsidR="00132A3B">
          <w:rPr>
            <w:rFonts w:hint="cs"/>
            <w:rtl/>
          </w:rPr>
          <w:t>.</w:t>
        </w:r>
      </w:ins>
    </w:p>
    <w:p w14:paraId="7829D900" w14:textId="2B8C1248" w:rsidR="00132A3B" w:rsidRDefault="00132A3B" w:rsidP="00132A3B">
      <w:pPr>
        <w:pStyle w:val="ListParagraph"/>
        <w:numPr>
          <w:ilvl w:val="0"/>
          <w:numId w:val="8"/>
        </w:numPr>
        <w:rPr>
          <w:ins w:id="1142" w:author="Sajjad Abed" w:date="2022-08-25T11:58:00Z"/>
        </w:rPr>
      </w:pPr>
      <w:ins w:id="1143" w:author="Sajjad Abed" w:date="2022-08-25T11:52:00Z">
        <w:r w:rsidRPr="00D537F0">
          <w:rPr>
            <w:rFonts w:hint="eastAsia"/>
            <w:b/>
            <w:bCs/>
            <w:rtl/>
            <w:rPrChange w:id="1144" w:author="Sajjad Abed" w:date="2022-09-04T17:41:00Z">
              <w:rPr>
                <w:rFonts w:hint="eastAsia"/>
                <w:rtl/>
              </w:rPr>
            </w:rPrChange>
          </w:rPr>
          <w:t>تعداد</w:t>
        </w:r>
        <w:r w:rsidRPr="00D537F0">
          <w:rPr>
            <w:b/>
            <w:bCs/>
            <w:rtl/>
            <w:rPrChange w:id="1145" w:author="Sajjad Abed" w:date="2022-09-04T17:41:00Z">
              <w:rPr>
                <w:rtl/>
              </w:rPr>
            </w:rPrChange>
          </w:rPr>
          <w:t xml:space="preserve"> </w:t>
        </w:r>
        <w:r w:rsidRPr="00D537F0">
          <w:rPr>
            <w:rFonts w:hint="eastAsia"/>
            <w:b/>
            <w:bCs/>
            <w:rtl/>
            <w:rPrChange w:id="1146" w:author="Sajjad Abed" w:date="2022-09-04T17:41:00Z">
              <w:rPr>
                <w:rFonts w:hint="eastAsia"/>
                <w:rtl/>
              </w:rPr>
            </w:rPrChange>
          </w:rPr>
          <w:t>کالاها</w:t>
        </w:r>
        <w:r w:rsidRPr="00D537F0">
          <w:rPr>
            <w:rFonts w:hint="cs"/>
            <w:b/>
            <w:bCs/>
            <w:rtl/>
            <w:rPrChange w:id="1147" w:author="Sajjad Abed" w:date="2022-09-04T17:41:00Z">
              <w:rPr>
                <w:rFonts w:hint="cs"/>
                <w:rtl/>
              </w:rPr>
            </w:rPrChange>
          </w:rPr>
          <w:t>ی</w:t>
        </w:r>
        <w:r w:rsidRPr="00D537F0">
          <w:rPr>
            <w:b/>
            <w:bCs/>
            <w:rtl/>
            <w:rPrChange w:id="1148" w:author="Sajjad Abed" w:date="2022-09-04T17:41:00Z">
              <w:rPr>
                <w:rtl/>
              </w:rPr>
            </w:rPrChange>
          </w:rPr>
          <w:t xml:space="preserve"> </w:t>
        </w:r>
        <w:r w:rsidRPr="00D537F0">
          <w:rPr>
            <w:rFonts w:hint="cs"/>
            <w:b/>
            <w:bCs/>
            <w:rtl/>
            <w:rPrChange w:id="1149" w:author="Sajjad Abed" w:date="2022-09-04T17:41:00Z">
              <w:rPr>
                <w:rFonts w:hint="cs"/>
                <w:rtl/>
              </w:rPr>
            </w:rPrChange>
          </w:rPr>
          <w:t>ی</w:t>
        </w:r>
        <w:r w:rsidRPr="00D537F0">
          <w:rPr>
            <w:rFonts w:hint="eastAsia"/>
            <w:b/>
            <w:bCs/>
            <w:rtl/>
            <w:rPrChange w:id="1150" w:author="Sajjad Abed" w:date="2022-09-04T17:41:00Z">
              <w:rPr>
                <w:rFonts w:hint="eastAsia"/>
                <w:rtl/>
              </w:rPr>
            </w:rPrChange>
          </w:rPr>
          <w:t>کتا</w:t>
        </w:r>
        <w:r>
          <w:rPr>
            <w:rFonts w:hint="cs"/>
            <w:rtl/>
          </w:rPr>
          <w:t>: این س</w:t>
        </w:r>
      </w:ins>
      <w:ins w:id="1151" w:author="Sajjad Abed" w:date="2022-08-25T17:29:00Z">
        <w:r w:rsidR="00906165">
          <w:rPr>
            <w:rFonts w:hint="cs"/>
            <w:rtl/>
          </w:rPr>
          <w:t>ت</w:t>
        </w:r>
      </w:ins>
      <w:ins w:id="1152" w:author="Sajjad Abed" w:date="2022-08-25T11:52:00Z">
        <w:r>
          <w:rPr>
            <w:rFonts w:hint="cs"/>
            <w:rtl/>
          </w:rPr>
          <w:t xml:space="preserve">ون تعداد کالاهایی </w:t>
        </w:r>
        <w:proofErr w:type="spellStart"/>
        <w:r>
          <w:rPr>
            <w:rFonts w:hint="cs"/>
            <w:rtl/>
          </w:rPr>
          <w:t>یکتایی</w:t>
        </w:r>
        <w:proofErr w:type="spellEnd"/>
        <w:r>
          <w:rPr>
            <w:rFonts w:hint="cs"/>
            <w:rtl/>
          </w:rPr>
          <w:t xml:space="preserve"> که مشتری تا به حال از فروشگاه</w:t>
        </w:r>
      </w:ins>
      <w:ins w:id="1153" w:author="Sajjad Abed" w:date="2022-08-25T11:53:00Z">
        <w:r>
          <w:rPr>
            <w:rFonts w:hint="cs"/>
            <w:rtl/>
          </w:rPr>
          <w:t xml:space="preserve"> خریداری کرده است را نشان </w:t>
        </w:r>
        <w:proofErr w:type="spellStart"/>
        <w:r>
          <w:rPr>
            <w:rFonts w:hint="cs"/>
            <w:rtl/>
          </w:rPr>
          <w:t>می‌دهد</w:t>
        </w:r>
        <w:proofErr w:type="spellEnd"/>
        <w:r>
          <w:rPr>
            <w:rFonts w:hint="cs"/>
            <w:rtl/>
          </w:rPr>
          <w:t xml:space="preserve">. در این </w:t>
        </w:r>
      </w:ins>
      <w:ins w:id="1154" w:author="Sajjad Abed" w:date="2022-08-25T11:54:00Z">
        <w:r>
          <w:rPr>
            <w:rFonts w:hint="cs"/>
            <w:rtl/>
          </w:rPr>
          <w:t xml:space="preserve">ستون اگر از یک کالای خاص چندین بار خرید شده باشد، یک بار شمرده </w:t>
        </w:r>
        <w:proofErr w:type="spellStart"/>
        <w:r>
          <w:rPr>
            <w:rFonts w:hint="cs"/>
            <w:rtl/>
          </w:rPr>
          <w:t>می‌شود</w:t>
        </w:r>
        <w:proofErr w:type="spellEnd"/>
        <w:r>
          <w:rPr>
            <w:rFonts w:hint="cs"/>
            <w:rtl/>
          </w:rPr>
          <w:t>.</w:t>
        </w:r>
      </w:ins>
    </w:p>
    <w:p w14:paraId="57C15FFC" w14:textId="23137550" w:rsidR="00DD2356" w:rsidRDefault="00DD2356" w:rsidP="00132A3B">
      <w:pPr>
        <w:pStyle w:val="ListParagraph"/>
        <w:numPr>
          <w:ilvl w:val="0"/>
          <w:numId w:val="8"/>
        </w:numPr>
        <w:rPr>
          <w:ins w:id="1155" w:author="Sajjad Abed" w:date="2022-08-25T14:39:00Z"/>
        </w:rPr>
      </w:pPr>
      <w:ins w:id="1156" w:author="Sajjad Abed" w:date="2022-08-25T14:39:00Z">
        <w:r w:rsidRPr="0031056A">
          <w:rPr>
            <w:rFonts w:hint="eastAsia"/>
            <w:b/>
            <w:bCs/>
            <w:rtl/>
            <w:rPrChange w:id="1157" w:author="Sajjad Abed" w:date="2022-09-04T17:23:00Z">
              <w:rPr>
                <w:rFonts w:hint="eastAsia"/>
                <w:rtl/>
              </w:rPr>
            </w:rPrChange>
          </w:rPr>
          <w:t>نرخ</w:t>
        </w:r>
        <w:r w:rsidRPr="0031056A">
          <w:rPr>
            <w:b/>
            <w:bCs/>
            <w:rtl/>
            <w:rPrChange w:id="1158" w:author="Sajjad Abed" w:date="2022-09-04T17:23:00Z">
              <w:rPr>
                <w:rtl/>
              </w:rPr>
            </w:rPrChange>
          </w:rPr>
          <w:t xml:space="preserve"> </w:t>
        </w:r>
        <w:proofErr w:type="spellStart"/>
        <w:r w:rsidRPr="0031056A">
          <w:rPr>
            <w:rFonts w:hint="eastAsia"/>
            <w:b/>
            <w:bCs/>
            <w:rtl/>
            <w:rPrChange w:id="1159" w:author="Sajjad Abed" w:date="2022-09-04T17:23:00Z">
              <w:rPr>
                <w:rFonts w:hint="eastAsia"/>
                <w:rtl/>
              </w:rPr>
            </w:rPrChange>
          </w:rPr>
          <w:t>بازخر</w:t>
        </w:r>
        <w:r w:rsidRPr="0031056A">
          <w:rPr>
            <w:rFonts w:hint="cs"/>
            <w:b/>
            <w:bCs/>
            <w:rtl/>
            <w:rPrChange w:id="1160" w:author="Sajjad Abed" w:date="2022-09-04T17:23:00Z">
              <w:rPr>
                <w:rFonts w:hint="cs"/>
                <w:rtl/>
              </w:rPr>
            </w:rPrChange>
          </w:rPr>
          <w:t>ی</w:t>
        </w:r>
        <w:r w:rsidRPr="0031056A">
          <w:rPr>
            <w:rFonts w:hint="eastAsia"/>
            <w:b/>
            <w:bCs/>
            <w:rtl/>
            <w:rPrChange w:id="1161" w:author="Sajjad Abed" w:date="2022-09-04T17:23:00Z">
              <w:rPr>
                <w:rFonts w:hint="eastAsia"/>
                <w:rtl/>
              </w:rPr>
            </w:rPrChange>
          </w:rPr>
          <w:t>د</w:t>
        </w:r>
        <w:proofErr w:type="spellEnd"/>
        <w:r w:rsidRPr="0031056A">
          <w:rPr>
            <w:b/>
            <w:bCs/>
            <w:rtl/>
            <w:rPrChange w:id="1162" w:author="Sajjad Abed" w:date="2022-09-04T17:23:00Z">
              <w:rPr>
                <w:rtl/>
              </w:rPr>
            </w:rPrChange>
          </w:rPr>
          <w:t xml:space="preserve"> مشتر</w:t>
        </w:r>
        <w:r w:rsidRPr="0031056A">
          <w:rPr>
            <w:rFonts w:hint="cs"/>
            <w:b/>
            <w:bCs/>
            <w:rtl/>
            <w:rPrChange w:id="1163" w:author="Sajjad Abed" w:date="2022-09-04T17:23:00Z">
              <w:rPr>
                <w:rFonts w:hint="cs"/>
                <w:rtl/>
              </w:rPr>
            </w:rPrChange>
          </w:rPr>
          <w:t>ی</w:t>
        </w:r>
        <w:r>
          <w:rPr>
            <w:rFonts w:hint="cs"/>
            <w:rtl/>
          </w:rPr>
          <w:t xml:space="preserve">: چند درصد از کالاهایی که مشتری خریده است </w:t>
        </w:r>
        <w:proofErr w:type="spellStart"/>
        <w:r>
          <w:rPr>
            <w:rFonts w:hint="cs"/>
            <w:rtl/>
          </w:rPr>
          <w:t>بازخرید</w:t>
        </w:r>
        <w:proofErr w:type="spellEnd"/>
        <w:r>
          <w:rPr>
            <w:rFonts w:hint="cs"/>
            <w:rtl/>
          </w:rPr>
          <w:t xml:space="preserve"> بوده </w:t>
        </w:r>
        <w:proofErr w:type="spellStart"/>
        <w:r>
          <w:rPr>
            <w:rFonts w:hint="cs"/>
            <w:rtl/>
          </w:rPr>
          <w:t>اند</w:t>
        </w:r>
        <w:proofErr w:type="spellEnd"/>
        <w:r>
          <w:rPr>
            <w:rFonts w:hint="cs"/>
            <w:rtl/>
          </w:rPr>
          <w:t>.</w:t>
        </w:r>
        <w:r w:rsidRPr="00DD2356">
          <w:rPr>
            <w:rFonts w:hint="cs"/>
            <w:rtl/>
          </w:rPr>
          <w:t xml:space="preserve"> </w:t>
        </w:r>
        <w:r>
          <w:rPr>
            <w:rFonts w:hint="cs"/>
            <w:rtl/>
          </w:rPr>
          <w:t xml:space="preserve">باز خرید در اینجا به این معنی است که آن مشتری قبلا </w:t>
        </w:r>
        <w:proofErr w:type="spellStart"/>
        <w:r>
          <w:rPr>
            <w:rFonts w:hint="cs"/>
            <w:rtl/>
          </w:rPr>
          <w:t>سابقه‌ی</w:t>
        </w:r>
        <w:proofErr w:type="spellEnd"/>
        <w:r>
          <w:rPr>
            <w:rFonts w:hint="cs"/>
            <w:rtl/>
          </w:rPr>
          <w:t xml:space="preserve"> خرید آن را داشته باشد و مجددا آن را خریداری کند.</w:t>
        </w:r>
      </w:ins>
    </w:p>
    <w:p w14:paraId="79E7C58F" w14:textId="4A9BD82F" w:rsidR="00132A3B" w:rsidRDefault="00132A3B" w:rsidP="00132A3B">
      <w:pPr>
        <w:pStyle w:val="ListParagraph"/>
        <w:numPr>
          <w:ilvl w:val="0"/>
          <w:numId w:val="8"/>
        </w:numPr>
        <w:rPr>
          <w:ins w:id="1164" w:author="Sajjad Abed" w:date="2022-08-25T11:59:00Z"/>
        </w:rPr>
      </w:pPr>
      <w:ins w:id="1165" w:author="Sajjad Abed" w:date="2022-08-25T11:58:00Z">
        <w:r w:rsidRPr="0031056A">
          <w:rPr>
            <w:rFonts w:hint="eastAsia"/>
            <w:b/>
            <w:bCs/>
            <w:rtl/>
            <w:rPrChange w:id="1166" w:author="Sajjad Abed" w:date="2022-09-04T17:23:00Z">
              <w:rPr>
                <w:rFonts w:hint="eastAsia"/>
                <w:rtl/>
              </w:rPr>
            </w:rPrChange>
          </w:rPr>
          <w:t>م</w:t>
        </w:r>
        <w:r w:rsidRPr="0031056A">
          <w:rPr>
            <w:rFonts w:hint="cs"/>
            <w:b/>
            <w:bCs/>
            <w:rtl/>
            <w:rPrChange w:id="1167" w:author="Sajjad Abed" w:date="2022-09-04T17:23:00Z">
              <w:rPr>
                <w:rFonts w:hint="cs"/>
                <w:rtl/>
              </w:rPr>
            </w:rPrChange>
          </w:rPr>
          <w:t>ی</w:t>
        </w:r>
        <w:r w:rsidRPr="0031056A">
          <w:rPr>
            <w:rFonts w:hint="eastAsia"/>
            <w:b/>
            <w:bCs/>
            <w:rtl/>
            <w:rPrChange w:id="1168" w:author="Sajjad Abed" w:date="2022-09-04T17:23:00Z">
              <w:rPr>
                <w:rFonts w:hint="eastAsia"/>
                <w:rtl/>
              </w:rPr>
            </w:rPrChange>
          </w:rPr>
          <w:t>انگ</w:t>
        </w:r>
        <w:r w:rsidRPr="0031056A">
          <w:rPr>
            <w:rFonts w:hint="cs"/>
            <w:b/>
            <w:bCs/>
            <w:rtl/>
            <w:rPrChange w:id="1169" w:author="Sajjad Abed" w:date="2022-09-04T17:23:00Z">
              <w:rPr>
                <w:rFonts w:hint="cs"/>
                <w:rtl/>
              </w:rPr>
            </w:rPrChange>
          </w:rPr>
          <w:t>ی</w:t>
        </w:r>
        <w:r w:rsidRPr="0031056A">
          <w:rPr>
            <w:rFonts w:hint="eastAsia"/>
            <w:b/>
            <w:bCs/>
            <w:rtl/>
            <w:rPrChange w:id="1170" w:author="Sajjad Abed" w:date="2022-09-04T17:23:00Z">
              <w:rPr>
                <w:rFonts w:hint="eastAsia"/>
                <w:rtl/>
              </w:rPr>
            </w:rPrChange>
          </w:rPr>
          <w:t>ن</w:t>
        </w:r>
        <w:r w:rsidRPr="0031056A">
          <w:rPr>
            <w:b/>
            <w:bCs/>
            <w:rtl/>
            <w:rPrChange w:id="1171" w:author="Sajjad Abed" w:date="2022-09-04T17:23:00Z">
              <w:rPr>
                <w:rtl/>
              </w:rPr>
            </w:rPrChange>
          </w:rPr>
          <w:t xml:space="preserve"> </w:t>
        </w:r>
        <w:proofErr w:type="spellStart"/>
        <w:r w:rsidRPr="0031056A">
          <w:rPr>
            <w:rFonts w:hint="eastAsia"/>
            <w:b/>
            <w:bCs/>
            <w:rtl/>
            <w:rPrChange w:id="1172" w:author="Sajjad Abed" w:date="2022-09-04T17:23:00Z">
              <w:rPr>
                <w:rFonts w:hint="eastAsia"/>
                <w:rtl/>
              </w:rPr>
            </w:rPrChange>
          </w:rPr>
          <w:t>اندازه‌</w:t>
        </w:r>
        <w:r w:rsidRPr="0031056A">
          <w:rPr>
            <w:rFonts w:hint="cs"/>
            <w:b/>
            <w:bCs/>
            <w:rtl/>
            <w:rPrChange w:id="1173" w:author="Sajjad Abed" w:date="2022-09-04T17:23:00Z">
              <w:rPr>
                <w:rFonts w:hint="cs"/>
                <w:rtl/>
              </w:rPr>
            </w:rPrChange>
          </w:rPr>
          <w:t>ی</w:t>
        </w:r>
        <w:proofErr w:type="spellEnd"/>
        <w:r w:rsidRPr="0031056A">
          <w:rPr>
            <w:b/>
            <w:bCs/>
            <w:rtl/>
            <w:rPrChange w:id="1174" w:author="Sajjad Abed" w:date="2022-09-04T17:23:00Z">
              <w:rPr>
                <w:rtl/>
              </w:rPr>
            </w:rPrChange>
          </w:rPr>
          <w:t xml:space="preserve"> سبد</w:t>
        </w:r>
        <w:r>
          <w:rPr>
            <w:rFonts w:hint="cs"/>
            <w:rtl/>
          </w:rPr>
          <w:t xml:space="preserve">: به طور میانگین هر باری که مشتری </w:t>
        </w:r>
      </w:ins>
      <w:ins w:id="1175" w:author="Sajjad Abed" w:date="2022-08-25T11:59:00Z">
        <w:r>
          <w:rPr>
            <w:rFonts w:hint="cs"/>
            <w:rtl/>
          </w:rPr>
          <w:t>سفارشی ثبت می‌کند چند کالا در سبد خرید او وجود دارد.</w:t>
        </w:r>
      </w:ins>
    </w:p>
    <w:p w14:paraId="0B37BC11" w14:textId="409BA3AB" w:rsidR="00132A3B" w:rsidRDefault="00132A3B" w:rsidP="00132A3B">
      <w:pPr>
        <w:pStyle w:val="ListParagraph"/>
        <w:numPr>
          <w:ilvl w:val="0"/>
          <w:numId w:val="8"/>
        </w:numPr>
        <w:rPr>
          <w:ins w:id="1176" w:author="Sajjad Abed" w:date="2022-08-25T12:06:00Z"/>
        </w:rPr>
      </w:pPr>
      <w:ins w:id="1177" w:author="Sajjad Abed" w:date="2022-08-25T12:04:00Z">
        <w:r w:rsidRPr="0031056A">
          <w:rPr>
            <w:rFonts w:hint="eastAsia"/>
            <w:b/>
            <w:bCs/>
            <w:rtl/>
            <w:rPrChange w:id="1178" w:author="Sajjad Abed" w:date="2022-09-04T17:23:00Z">
              <w:rPr>
                <w:rFonts w:hint="eastAsia"/>
                <w:rtl/>
              </w:rPr>
            </w:rPrChange>
          </w:rPr>
          <w:lastRenderedPageBreak/>
          <w:t>فاصله‌</w:t>
        </w:r>
        <w:r w:rsidRPr="0031056A">
          <w:rPr>
            <w:rFonts w:hint="cs"/>
            <w:b/>
            <w:bCs/>
            <w:rtl/>
            <w:rPrChange w:id="1179" w:author="Sajjad Abed" w:date="2022-09-04T17:23:00Z">
              <w:rPr>
                <w:rFonts w:hint="cs"/>
                <w:rtl/>
              </w:rPr>
            </w:rPrChange>
          </w:rPr>
          <w:t>ی</w:t>
        </w:r>
        <w:r w:rsidRPr="0031056A">
          <w:rPr>
            <w:b/>
            <w:bCs/>
            <w:rtl/>
            <w:rPrChange w:id="1180" w:author="Sajjad Abed" w:date="2022-09-04T17:23:00Z">
              <w:rPr>
                <w:rtl/>
              </w:rPr>
            </w:rPrChange>
          </w:rPr>
          <w:t xml:space="preserve"> ب</w:t>
        </w:r>
        <w:r w:rsidRPr="0031056A">
          <w:rPr>
            <w:rFonts w:hint="cs"/>
            <w:b/>
            <w:bCs/>
            <w:rtl/>
            <w:rPrChange w:id="1181" w:author="Sajjad Abed" w:date="2022-09-04T17:23:00Z">
              <w:rPr>
                <w:rFonts w:hint="cs"/>
                <w:rtl/>
              </w:rPr>
            </w:rPrChange>
          </w:rPr>
          <w:t>ی</w:t>
        </w:r>
        <w:r w:rsidRPr="0031056A">
          <w:rPr>
            <w:rFonts w:hint="eastAsia"/>
            <w:b/>
            <w:bCs/>
            <w:rtl/>
            <w:rPrChange w:id="1182" w:author="Sajjad Abed" w:date="2022-09-04T17:23:00Z">
              <w:rPr>
                <w:rFonts w:hint="eastAsia"/>
                <w:rtl/>
              </w:rPr>
            </w:rPrChange>
          </w:rPr>
          <w:t>ن</w:t>
        </w:r>
        <w:r w:rsidRPr="0031056A">
          <w:rPr>
            <w:b/>
            <w:bCs/>
            <w:rtl/>
            <w:rPrChange w:id="1183" w:author="Sajjad Abed" w:date="2022-09-04T17:23:00Z">
              <w:rPr>
                <w:rtl/>
              </w:rPr>
            </w:rPrChange>
          </w:rPr>
          <w:t xml:space="preserve"> </w:t>
        </w:r>
        <w:proofErr w:type="spellStart"/>
        <w:r w:rsidRPr="0031056A">
          <w:rPr>
            <w:rFonts w:hint="eastAsia"/>
            <w:b/>
            <w:bCs/>
            <w:rtl/>
            <w:rPrChange w:id="1184" w:author="Sajjad Abed" w:date="2022-09-04T17:23:00Z">
              <w:rPr>
                <w:rFonts w:hint="eastAsia"/>
                <w:rtl/>
              </w:rPr>
            </w:rPrChange>
          </w:rPr>
          <w:t>خر</w:t>
        </w:r>
        <w:r w:rsidRPr="0031056A">
          <w:rPr>
            <w:rFonts w:hint="cs"/>
            <w:b/>
            <w:bCs/>
            <w:rtl/>
            <w:rPrChange w:id="1185" w:author="Sajjad Abed" w:date="2022-09-04T17:23:00Z">
              <w:rPr>
                <w:rFonts w:hint="cs"/>
                <w:rtl/>
              </w:rPr>
            </w:rPrChange>
          </w:rPr>
          <w:t>ی</w:t>
        </w:r>
        <w:r w:rsidRPr="0031056A">
          <w:rPr>
            <w:rFonts w:hint="eastAsia"/>
            <w:b/>
            <w:bCs/>
            <w:rtl/>
            <w:rPrChange w:id="1186" w:author="Sajjad Abed" w:date="2022-09-04T17:23:00Z">
              <w:rPr>
                <w:rFonts w:hint="eastAsia"/>
                <w:rtl/>
              </w:rPr>
            </w:rPrChange>
          </w:rPr>
          <w:t>دها</w:t>
        </w:r>
        <w:proofErr w:type="spellEnd"/>
        <w:r>
          <w:rPr>
            <w:rFonts w:hint="cs"/>
            <w:rtl/>
          </w:rPr>
          <w:t xml:space="preserve">: </w:t>
        </w:r>
      </w:ins>
      <w:ins w:id="1187" w:author="Sajjad Abed" w:date="2022-08-25T12:06:00Z">
        <w:r w:rsidR="00A13CC3">
          <w:rPr>
            <w:rFonts w:hint="cs"/>
            <w:rtl/>
          </w:rPr>
          <w:t>میانگین فاصله‌ی زمانی بین دو خرید مشتری (روز)</w:t>
        </w:r>
      </w:ins>
    </w:p>
    <w:p w14:paraId="6AED726A" w14:textId="67ABBC07" w:rsidR="00753E36" w:rsidRDefault="00753E36" w:rsidP="00132A3B">
      <w:pPr>
        <w:pStyle w:val="ListParagraph"/>
        <w:numPr>
          <w:ilvl w:val="0"/>
          <w:numId w:val="8"/>
        </w:numPr>
        <w:rPr>
          <w:ins w:id="1188" w:author="Sajjad Abed" w:date="2022-08-25T12:17:00Z"/>
        </w:rPr>
      </w:pPr>
      <w:ins w:id="1189" w:author="Sajjad Abed" w:date="2022-08-25T12:17:00Z">
        <w:r w:rsidRPr="0031056A">
          <w:rPr>
            <w:rFonts w:hint="eastAsia"/>
            <w:b/>
            <w:bCs/>
            <w:rtl/>
            <w:rPrChange w:id="1190" w:author="Sajjad Abed" w:date="2022-09-04T17:23:00Z">
              <w:rPr>
                <w:rFonts w:hint="eastAsia"/>
                <w:rtl/>
              </w:rPr>
            </w:rPrChange>
          </w:rPr>
          <w:t>تعداد</w:t>
        </w:r>
        <w:r w:rsidRPr="0031056A">
          <w:rPr>
            <w:b/>
            <w:bCs/>
            <w:rtl/>
            <w:rPrChange w:id="1191" w:author="Sajjad Abed" w:date="2022-09-04T17:23:00Z">
              <w:rPr>
                <w:rtl/>
              </w:rPr>
            </w:rPrChange>
          </w:rPr>
          <w:t xml:space="preserve"> کالاها</w:t>
        </w:r>
        <w:r w:rsidRPr="0031056A">
          <w:rPr>
            <w:rFonts w:hint="cs"/>
            <w:b/>
            <w:bCs/>
            <w:rtl/>
            <w:rPrChange w:id="1192" w:author="Sajjad Abed" w:date="2022-09-04T17:23:00Z">
              <w:rPr>
                <w:rFonts w:hint="cs"/>
                <w:rtl/>
              </w:rPr>
            </w:rPrChange>
          </w:rPr>
          <w:t>ی</w:t>
        </w:r>
        <w:r w:rsidRPr="0031056A">
          <w:rPr>
            <w:b/>
            <w:bCs/>
            <w:rtl/>
            <w:rPrChange w:id="1193" w:author="Sajjad Abed" w:date="2022-09-04T17:23:00Z">
              <w:rPr>
                <w:rtl/>
              </w:rPr>
            </w:rPrChange>
          </w:rPr>
          <w:t xml:space="preserve"> </w:t>
        </w:r>
        <w:proofErr w:type="spellStart"/>
        <w:r w:rsidRPr="0031056A">
          <w:rPr>
            <w:rFonts w:hint="eastAsia"/>
            <w:b/>
            <w:bCs/>
            <w:rtl/>
            <w:rPrChange w:id="1194" w:author="Sajjad Abed" w:date="2022-09-04T17:23:00Z">
              <w:rPr>
                <w:rFonts w:hint="eastAsia"/>
                <w:rtl/>
              </w:rPr>
            </w:rPrChange>
          </w:rPr>
          <w:t>بازخر</w:t>
        </w:r>
        <w:r w:rsidRPr="0031056A">
          <w:rPr>
            <w:rFonts w:hint="cs"/>
            <w:b/>
            <w:bCs/>
            <w:rtl/>
            <w:rPrChange w:id="1195" w:author="Sajjad Abed" w:date="2022-09-04T17:23:00Z">
              <w:rPr>
                <w:rFonts w:hint="cs"/>
                <w:rtl/>
              </w:rPr>
            </w:rPrChange>
          </w:rPr>
          <w:t>ی</w:t>
        </w:r>
        <w:r w:rsidRPr="0031056A">
          <w:rPr>
            <w:rFonts w:hint="eastAsia"/>
            <w:b/>
            <w:bCs/>
            <w:rtl/>
            <w:rPrChange w:id="1196" w:author="Sajjad Abed" w:date="2022-09-04T17:23:00Z">
              <w:rPr>
                <w:rFonts w:hint="eastAsia"/>
                <w:rtl/>
              </w:rPr>
            </w:rPrChange>
          </w:rPr>
          <w:t>د</w:t>
        </w:r>
        <w:proofErr w:type="spellEnd"/>
        <w:r w:rsidRPr="0031056A">
          <w:rPr>
            <w:b/>
            <w:bCs/>
            <w:rtl/>
            <w:rPrChange w:id="1197" w:author="Sajjad Abed" w:date="2022-09-04T17:23:00Z">
              <w:rPr>
                <w:rtl/>
              </w:rPr>
            </w:rPrChange>
          </w:rPr>
          <w:t xml:space="preserve"> شده توسط مشتر</w:t>
        </w:r>
        <w:r w:rsidRPr="0031056A">
          <w:rPr>
            <w:rFonts w:hint="cs"/>
            <w:b/>
            <w:bCs/>
            <w:rtl/>
            <w:rPrChange w:id="1198" w:author="Sajjad Abed" w:date="2022-09-04T17:23:00Z">
              <w:rPr>
                <w:rFonts w:hint="cs"/>
                <w:rtl/>
              </w:rPr>
            </w:rPrChange>
          </w:rPr>
          <w:t>ی</w:t>
        </w:r>
        <w:r>
          <w:rPr>
            <w:rFonts w:hint="cs"/>
            <w:rtl/>
          </w:rPr>
          <w:t xml:space="preserve">: تعداد </w:t>
        </w:r>
      </w:ins>
      <w:ins w:id="1199" w:author="Sajjad Abed" w:date="2022-08-25T12:18:00Z">
        <w:r>
          <w:rPr>
            <w:rFonts w:hint="cs"/>
            <w:rtl/>
          </w:rPr>
          <w:t xml:space="preserve">کالاهای </w:t>
        </w:r>
        <w:proofErr w:type="spellStart"/>
        <w:r>
          <w:rPr>
            <w:rFonts w:hint="cs"/>
            <w:rtl/>
          </w:rPr>
          <w:t>یکتایی</w:t>
        </w:r>
        <w:proofErr w:type="spellEnd"/>
        <w:r>
          <w:rPr>
            <w:rFonts w:hint="cs"/>
            <w:rtl/>
          </w:rPr>
          <w:t xml:space="preserve"> که توسط مشتری </w:t>
        </w:r>
        <w:proofErr w:type="spellStart"/>
        <w:r>
          <w:rPr>
            <w:rFonts w:hint="cs"/>
            <w:rtl/>
          </w:rPr>
          <w:t>بازخرید</w:t>
        </w:r>
        <w:proofErr w:type="spellEnd"/>
        <w:r>
          <w:rPr>
            <w:rFonts w:hint="cs"/>
            <w:rtl/>
          </w:rPr>
          <w:t xml:space="preserve"> شده </w:t>
        </w:r>
        <w:proofErr w:type="spellStart"/>
        <w:r>
          <w:rPr>
            <w:rFonts w:hint="cs"/>
            <w:rtl/>
          </w:rPr>
          <w:t>اند</w:t>
        </w:r>
        <w:proofErr w:type="spellEnd"/>
        <w:r>
          <w:rPr>
            <w:rFonts w:hint="cs"/>
            <w:rtl/>
          </w:rPr>
          <w:t xml:space="preserve">. </w:t>
        </w:r>
      </w:ins>
    </w:p>
    <w:p w14:paraId="09527CF1" w14:textId="660BBA0D" w:rsidR="00A13CC3" w:rsidRDefault="00A13CC3" w:rsidP="00132A3B">
      <w:pPr>
        <w:pStyle w:val="ListParagraph"/>
        <w:numPr>
          <w:ilvl w:val="0"/>
          <w:numId w:val="8"/>
        </w:numPr>
        <w:rPr>
          <w:ins w:id="1200" w:author="Sajjad Abed" w:date="2022-08-25T12:13:00Z"/>
        </w:rPr>
      </w:pPr>
      <w:ins w:id="1201" w:author="Sajjad Abed" w:date="2022-08-25T12:07:00Z">
        <w:r w:rsidRPr="0031056A">
          <w:rPr>
            <w:rFonts w:hint="eastAsia"/>
            <w:b/>
            <w:bCs/>
            <w:rtl/>
            <w:rPrChange w:id="1202" w:author="Sajjad Abed" w:date="2022-09-04T17:23:00Z">
              <w:rPr>
                <w:rFonts w:hint="eastAsia"/>
                <w:rtl/>
              </w:rPr>
            </w:rPrChange>
          </w:rPr>
          <w:t>نسبت</w:t>
        </w:r>
        <w:r w:rsidRPr="0031056A">
          <w:rPr>
            <w:b/>
            <w:bCs/>
            <w:rtl/>
            <w:rPrChange w:id="1203" w:author="Sajjad Abed" w:date="2022-09-04T17:23:00Z">
              <w:rPr>
                <w:rtl/>
              </w:rPr>
            </w:rPrChange>
          </w:rPr>
          <w:t xml:space="preserve"> </w:t>
        </w:r>
      </w:ins>
      <w:ins w:id="1204" w:author="Sajjad Abed" w:date="2022-08-25T12:08:00Z">
        <w:r w:rsidRPr="0031056A">
          <w:rPr>
            <w:rFonts w:hint="eastAsia"/>
            <w:b/>
            <w:bCs/>
            <w:rtl/>
            <w:rPrChange w:id="1205" w:author="Sajjad Abed" w:date="2022-09-04T17:23:00Z">
              <w:rPr>
                <w:rFonts w:hint="eastAsia"/>
                <w:rtl/>
              </w:rPr>
            </w:rPrChange>
          </w:rPr>
          <w:t>محصولات</w:t>
        </w:r>
        <w:r w:rsidRPr="0031056A">
          <w:rPr>
            <w:b/>
            <w:bCs/>
            <w:rtl/>
            <w:rPrChange w:id="1206" w:author="Sajjad Abed" w:date="2022-09-04T17:23:00Z">
              <w:rPr>
                <w:rtl/>
              </w:rPr>
            </w:rPrChange>
          </w:rPr>
          <w:t xml:space="preserve"> باز خر</w:t>
        </w:r>
        <w:r w:rsidRPr="0031056A">
          <w:rPr>
            <w:rFonts w:hint="cs"/>
            <w:b/>
            <w:bCs/>
            <w:rtl/>
            <w:rPrChange w:id="1207" w:author="Sajjad Abed" w:date="2022-09-04T17:23:00Z">
              <w:rPr>
                <w:rFonts w:hint="cs"/>
                <w:rtl/>
              </w:rPr>
            </w:rPrChange>
          </w:rPr>
          <w:t>ی</w:t>
        </w:r>
        <w:r w:rsidRPr="0031056A">
          <w:rPr>
            <w:rFonts w:hint="eastAsia"/>
            <w:b/>
            <w:bCs/>
            <w:rtl/>
            <w:rPrChange w:id="1208" w:author="Sajjad Abed" w:date="2022-09-04T17:23:00Z">
              <w:rPr>
                <w:rFonts w:hint="eastAsia"/>
                <w:rtl/>
              </w:rPr>
            </w:rPrChange>
          </w:rPr>
          <w:t>د</w:t>
        </w:r>
        <w:r w:rsidRPr="0031056A">
          <w:rPr>
            <w:b/>
            <w:bCs/>
            <w:rtl/>
            <w:rPrChange w:id="1209" w:author="Sajjad Abed" w:date="2022-09-04T17:23:00Z">
              <w:rPr>
                <w:rtl/>
              </w:rPr>
            </w:rPrChange>
          </w:rPr>
          <w:t xml:space="preserve"> شده </w:t>
        </w:r>
      </w:ins>
      <w:ins w:id="1210" w:author="Sajjad Abed" w:date="2022-08-25T12:07:00Z">
        <w:r w:rsidRPr="0031056A">
          <w:rPr>
            <w:rFonts w:hint="eastAsia"/>
            <w:b/>
            <w:bCs/>
            <w:rtl/>
            <w:rPrChange w:id="1211" w:author="Sajjad Abed" w:date="2022-09-04T17:23:00Z">
              <w:rPr>
                <w:rFonts w:hint="eastAsia"/>
                <w:rtl/>
              </w:rPr>
            </w:rPrChange>
          </w:rPr>
          <w:t>توسط</w:t>
        </w:r>
        <w:r w:rsidRPr="0031056A">
          <w:rPr>
            <w:b/>
            <w:bCs/>
            <w:rtl/>
            <w:rPrChange w:id="1212" w:author="Sajjad Abed" w:date="2022-09-04T17:23:00Z">
              <w:rPr>
                <w:rtl/>
              </w:rPr>
            </w:rPrChange>
          </w:rPr>
          <w:t xml:space="preserve"> </w:t>
        </w:r>
        <w:r w:rsidRPr="0031056A">
          <w:rPr>
            <w:rFonts w:hint="eastAsia"/>
            <w:b/>
            <w:bCs/>
            <w:rtl/>
            <w:rPrChange w:id="1213" w:author="Sajjad Abed" w:date="2022-09-04T17:23:00Z">
              <w:rPr>
                <w:rFonts w:hint="eastAsia"/>
                <w:rtl/>
              </w:rPr>
            </w:rPrChange>
          </w:rPr>
          <w:t>مشتر</w:t>
        </w:r>
        <w:r w:rsidRPr="0031056A">
          <w:rPr>
            <w:rFonts w:hint="cs"/>
            <w:b/>
            <w:bCs/>
            <w:rtl/>
            <w:rPrChange w:id="1214" w:author="Sajjad Abed" w:date="2022-09-04T17:23:00Z">
              <w:rPr>
                <w:rFonts w:hint="cs"/>
                <w:rtl/>
              </w:rPr>
            </w:rPrChange>
          </w:rPr>
          <w:t>ی</w:t>
        </w:r>
        <w:r>
          <w:rPr>
            <w:rFonts w:hint="cs"/>
            <w:rtl/>
          </w:rPr>
          <w:t xml:space="preserve">: </w:t>
        </w:r>
      </w:ins>
      <w:ins w:id="1215" w:author="Sajjad Abed" w:date="2022-08-25T12:12:00Z">
        <w:r>
          <w:rPr>
            <w:rFonts w:hint="cs"/>
            <w:rtl/>
          </w:rPr>
          <w:t xml:space="preserve">تعداد کالاهای </w:t>
        </w:r>
        <w:proofErr w:type="spellStart"/>
        <w:r>
          <w:rPr>
            <w:rFonts w:hint="cs"/>
            <w:rtl/>
          </w:rPr>
          <w:t>یکتایی</w:t>
        </w:r>
        <w:proofErr w:type="spellEnd"/>
        <w:r>
          <w:rPr>
            <w:rFonts w:hint="cs"/>
            <w:rtl/>
          </w:rPr>
          <w:t xml:space="preserve"> که توسط مشتری </w:t>
        </w:r>
        <w:proofErr w:type="spellStart"/>
        <w:r>
          <w:rPr>
            <w:rFonts w:hint="cs"/>
            <w:rtl/>
          </w:rPr>
          <w:t>بازخرید</w:t>
        </w:r>
        <w:proofErr w:type="spellEnd"/>
        <w:r>
          <w:rPr>
            <w:rFonts w:hint="cs"/>
            <w:rtl/>
          </w:rPr>
          <w:t xml:space="preserve"> شده </w:t>
        </w:r>
        <w:proofErr w:type="spellStart"/>
        <w:r>
          <w:rPr>
            <w:rFonts w:hint="cs"/>
            <w:rtl/>
          </w:rPr>
          <w:t>اند</w:t>
        </w:r>
      </w:ins>
      <w:proofErr w:type="spellEnd"/>
      <w:ins w:id="1216" w:author="Sajjad Abed" w:date="2022-08-25T12:13:00Z">
        <w:r>
          <w:rPr>
            <w:rFonts w:hint="cs"/>
            <w:rtl/>
          </w:rPr>
          <w:t xml:space="preserve"> به کل تعداد یکتای محصولات خریده شده توسط مشتری</w:t>
        </w:r>
      </w:ins>
    </w:p>
    <w:p w14:paraId="05240A43" w14:textId="4FCBE7C2" w:rsidR="0030516B" w:rsidRDefault="0030516B" w:rsidP="001A1B35">
      <w:pPr>
        <w:pStyle w:val="ListParagraph"/>
        <w:numPr>
          <w:ilvl w:val="0"/>
          <w:numId w:val="8"/>
        </w:numPr>
        <w:rPr>
          <w:ins w:id="1217" w:author="Sajjad Abed" w:date="2022-08-25T14:41:00Z"/>
        </w:rPr>
      </w:pPr>
      <w:ins w:id="1218" w:author="Sajjad Abed" w:date="2022-08-25T14:41:00Z">
        <w:r w:rsidRPr="0031056A">
          <w:rPr>
            <w:rFonts w:hint="eastAsia"/>
            <w:b/>
            <w:bCs/>
            <w:rtl/>
            <w:rPrChange w:id="1219" w:author="Sajjad Abed" w:date="2022-09-04T17:23:00Z">
              <w:rPr>
                <w:rFonts w:hint="eastAsia"/>
                <w:rtl/>
              </w:rPr>
            </w:rPrChange>
          </w:rPr>
          <w:t>تعداد</w:t>
        </w:r>
        <w:r w:rsidRPr="0031056A">
          <w:rPr>
            <w:b/>
            <w:bCs/>
            <w:rtl/>
            <w:rPrChange w:id="1220" w:author="Sajjad Abed" w:date="2022-09-04T17:23:00Z">
              <w:rPr>
                <w:rtl/>
              </w:rPr>
            </w:rPrChange>
          </w:rPr>
          <w:t xml:space="preserve"> </w:t>
        </w:r>
        <w:proofErr w:type="spellStart"/>
        <w:r w:rsidRPr="0031056A">
          <w:rPr>
            <w:rFonts w:hint="eastAsia"/>
            <w:b/>
            <w:bCs/>
            <w:rtl/>
            <w:rPrChange w:id="1221" w:author="Sajjad Abed" w:date="2022-09-04T17:23:00Z">
              <w:rPr>
                <w:rFonts w:hint="eastAsia"/>
                <w:rtl/>
              </w:rPr>
            </w:rPrChange>
          </w:rPr>
          <w:t>کتگور</w:t>
        </w:r>
        <w:r w:rsidRPr="0031056A">
          <w:rPr>
            <w:rFonts w:hint="cs"/>
            <w:b/>
            <w:bCs/>
            <w:rtl/>
            <w:rPrChange w:id="1222" w:author="Sajjad Abed" w:date="2022-09-04T17:23:00Z">
              <w:rPr>
                <w:rFonts w:hint="cs"/>
                <w:rtl/>
              </w:rPr>
            </w:rPrChange>
          </w:rPr>
          <w:t>ی‌</w:t>
        </w:r>
        <w:r w:rsidRPr="0031056A">
          <w:rPr>
            <w:rFonts w:hint="eastAsia"/>
            <w:b/>
            <w:bCs/>
            <w:rtl/>
            <w:rPrChange w:id="1223" w:author="Sajjad Abed" w:date="2022-09-04T17:23:00Z">
              <w:rPr>
                <w:rFonts w:hint="eastAsia"/>
                <w:rtl/>
              </w:rPr>
            </w:rPrChange>
          </w:rPr>
          <w:t>ها</w:t>
        </w:r>
        <w:r w:rsidRPr="0031056A">
          <w:rPr>
            <w:rFonts w:hint="cs"/>
            <w:b/>
            <w:bCs/>
            <w:rtl/>
            <w:rPrChange w:id="1224" w:author="Sajjad Abed" w:date="2022-09-04T17:23:00Z">
              <w:rPr>
                <w:rFonts w:hint="cs"/>
                <w:rtl/>
              </w:rPr>
            </w:rPrChange>
          </w:rPr>
          <w:t>ی</w:t>
        </w:r>
        <w:proofErr w:type="spellEnd"/>
        <w:r w:rsidRPr="0031056A">
          <w:rPr>
            <w:b/>
            <w:bCs/>
            <w:rtl/>
            <w:rPrChange w:id="1225" w:author="Sajjad Abed" w:date="2022-09-04T17:23:00Z">
              <w:rPr>
                <w:rtl/>
              </w:rPr>
            </w:rPrChange>
          </w:rPr>
          <w:t xml:space="preserve"> </w:t>
        </w:r>
        <w:r w:rsidRPr="0031056A">
          <w:rPr>
            <w:rFonts w:hint="cs"/>
            <w:b/>
            <w:bCs/>
            <w:rtl/>
            <w:rPrChange w:id="1226" w:author="Sajjad Abed" w:date="2022-09-04T17:23:00Z">
              <w:rPr>
                <w:rFonts w:hint="cs"/>
                <w:rtl/>
              </w:rPr>
            </w:rPrChange>
          </w:rPr>
          <w:t>ی</w:t>
        </w:r>
        <w:r w:rsidRPr="0031056A">
          <w:rPr>
            <w:rFonts w:hint="eastAsia"/>
            <w:b/>
            <w:bCs/>
            <w:rtl/>
            <w:rPrChange w:id="1227" w:author="Sajjad Abed" w:date="2022-09-04T17:23:00Z">
              <w:rPr>
                <w:rFonts w:hint="eastAsia"/>
                <w:rtl/>
              </w:rPr>
            </w:rPrChange>
          </w:rPr>
          <w:t>کتا</w:t>
        </w:r>
        <w:r>
          <w:rPr>
            <w:rFonts w:hint="cs"/>
            <w:rtl/>
          </w:rPr>
          <w:t xml:space="preserve">: </w:t>
        </w:r>
      </w:ins>
      <w:ins w:id="1228" w:author="Sajjad Abed" w:date="2022-08-25T14:42:00Z">
        <w:r>
          <w:rPr>
            <w:rFonts w:hint="cs"/>
            <w:rtl/>
          </w:rPr>
          <w:t xml:space="preserve">همانطور که در مورد کالاها گفته شد در مورد </w:t>
        </w:r>
        <w:proofErr w:type="spellStart"/>
        <w:r>
          <w:rPr>
            <w:rFonts w:hint="cs"/>
            <w:rtl/>
          </w:rPr>
          <w:t>کتگوری‌ها</w:t>
        </w:r>
      </w:ins>
      <w:proofErr w:type="spellEnd"/>
    </w:p>
    <w:p w14:paraId="22E0ABF1" w14:textId="6ABDC288" w:rsidR="001A1B35" w:rsidRDefault="001A1B35" w:rsidP="001A1B35">
      <w:pPr>
        <w:pStyle w:val="ListParagraph"/>
        <w:numPr>
          <w:ilvl w:val="0"/>
          <w:numId w:val="8"/>
        </w:numPr>
        <w:rPr>
          <w:ins w:id="1229" w:author="Sajjad Abed" w:date="2022-08-25T12:26:00Z"/>
        </w:rPr>
      </w:pPr>
      <w:ins w:id="1230" w:author="Sajjad Abed" w:date="2022-08-25T12:26:00Z">
        <w:r w:rsidRPr="0031056A">
          <w:rPr>
            <w:rFonts w:hint="eastAsia"/>
            <w:b/>
            <w:bCs/>
            <w:rtl/>
            <w:rPrChange w:id="1231" w:author="Sajjad Abed" w:date="2022-09-04T17:24:00Z">
              <w:rPr>
                <w:rFonts w:hint="eastAsia"/>
                <w:rtl/>
              </w:rPr>
            </w:rPrChange>
          </w:rPr>
          <w:t>تعداد</w:t>
        </w:r>
        <w:r w:rsidRPr="0031056A">
          <w:rPr>
            <w:b/>
            <w:bCs/>
            <w:rtl/>
            <w:rPrChange w:id="1232" w:author="Sajjad Abed" w:date="2022-09-04T17:24:00Z">
              <w:rPr>
                <w:rtl/>
              </w:rPr>
            </w:rPrChange>
          </w:rPr>
          <w:t xml:space="preserve"> </w:t>
        </w:r>
        <w:proofErr w:type="spellStart"/>
        <w:r w:rsidRPr="0031056A">
          <w:rPr>
            <w:rFonts w:hint="eastAsia"/>
            <w:b/>
            <w:bCs/>
            <w:rtl/>
            <w:rPrChange w:id="1233" w:author="Sajjad Abed" w:date="2022-09-04T17:24:00Z">
              <w:rPr>
                <w:rFonts w:hint="eastAsia"/>
                <w:rtl/>
              </w:rPr>
            </w:rPrChange>
          </w:rPr>
          <w:t>کتگور</w:t>
        </w:r>
        <w:r w:rsidRPr="0031056A">
          <w:rPr>
            <w:rFonts w:hint="cs"/>
            <w:b/>
            <w:bCs/>
            <w:rtl/>
            <w:rPrChange w:id="1234" w:author="Sajjad Abed" w:date="2022-09-04T17:24:00Z">
              <w:rPr>
                <w:rFonts w:hint="cs"/>
                <w:rtl/>
              </w:rPr>
            </w:rPrChange>
          </w:rPr>
          <w:t>ی‌</w:t>
        </w:r>
        <w:r w:rsidRPr="0031056A">
          <w:rPr>
            <w:rFonts w:hint="eastAsia"/>
            <w:b/>
            <w:bCs/>
            <w:rtl/>
            <w:rPrChange w:id="1235" w:author="Sajjad Abed" w:date="2022-09-04T17:24:00Z">
              <w:rPr>
                <w:rFonts w:hint="eastAsia"/>
                <w:rtl/>
              </w:rPr>
            </w:rPrChange>
          </w:rPr>
          <w:t>ها</w:t>
        </w:r>
        <w:r w:rsidRPr="0031056A">
          <w:rPr>
            <w:rFonts w:hint="cs"/>
            <w:b/>
            <w:bCs/>
            <w:rtl/>
            <w:rPrChange w:id="1236" w:author="Sajjad Abed" w:date="2022-09-04T17:24:00Z">
              <w:rPr>
                <w:rFonts w:hint="cs"/>
                <w:rtl/>
              </w:rPr>
            </w:rPrChange>
          </w:rPr>
          <w:t>ی</w:t>
        </w:r>
        <w:proofErr w:type="spellEnd"/>
        <w:r w:rsidRPr="0031056A">
          <w:rPr>
            <w:b/>
            <w:bCs/>
            <w:rtl/>
            <w:rPrChange w:id="1237" w:author="Sajjad Abed" w:date="2022-09-04T17:24:00Z">
              <w:rPr>
                <w:rtl/>
              </w:rPr>
            </w:rPrChange>
          </w:rPr>
          <w:t xml:space="preserve"> </w:t>
        </w:r>
        <w:proofErr w:type="spellStart"/>
        <w:r w:rsidRPr="0031056A">
          <w:rPr>
            <w:rFonts w:hint="eastAsia"/>
            <w:b/>
            <w:bCs/>
            <w:rtl/>
            <w:rPrChange w:id="1238" w:author="Sajjad Abed" w:date="2022-09-04T17:24:00Z">
              <w:rPr>
                <w:rFonts w:hint="eastAsia"/>
                <w:rtl/>
              </w:rPr>
            </w:rPrChange>
          </w:rPr>
          <w:t>بازخر</w:t>
        </w:r>
        <w:r w:rsidRPr="0031056A">
          <w:rPr>
            <w:rFonts w:hint="cs"/>
            <w:b/>
            <w:bCs/>
            <w:rtl/>
            <w:rPrChange w:id="1239" w:author="Sajjad Abed" w:date="2022-09-04T17:24:00Z">
              <w:rPr>
                <w:rFonts w:hint="cs"/>
                <w:rtl/>
              </w:rPr>
            </w:rPrChange>
          </w:rPr>
          <w:t>ی</w:t>
        </w:r>
        <w:r w:rsidRPr="0031056A">
          <w:rPr>
            <w:rFonts w:hint="eastAsia"/>
            <w:b/>
            <w:bCs/>
            <w:rtl/>
            <w:rPrChange w:id="1240" w:author="Sajjad Abed" w:date="2022-09-04T17:24:00Z">
              <w:rPr>
                <w:rFonts w:hint="eastAsia"/>
                <w:rtl/>
              </w:rPr>
            </w:rPrChange>
          </w:rPr>
          <w:t>د</w:t>
        </w:r>
        <w:proofErr w:type="spellEnd"/>
        <w:r w:rsidRPr="0031056A">
          <w:rPr>
            <w:b/>
            <w:bCs/>
            <w:rtl/>
            <w:rPrChange w:id="1241" w:author="Sajjad Abed" w:date="2022-09-04T17:24:00Z">
              <w:rPr>
                <w:rtl/>
              </w:rPr>
            </w:rPrChange>
          </w:rPr>
          <w:t xml:space="preserve"> شده توسط مشتر</w:t>
        </w:r>
        <w:r w:rsidRPr="0031056A">
          <w:rPr>
            <w:rFonts w:hint="cs"/>
            <w:b/>
            <w:bCs/>
            <w:rtl/>
            <w:rPrChange w:id="1242" w:author="Sajjad Abed" w:date="2022-09-04T17:24:00Z">
              <w:rPr>
                <w:rFonts w:hint="cs"/>
                <w:rtl/>
              </w:rPr>
            </w:rPrChange>
          </w:rPr>
          <w:t>ی</w:t>
        </w:r>
        <w:r>
          <w:rPr>
            <w:rFonts w:hint="cs"/>
            <w:rtl/>
          </w:rPr>
          <w:t xml:space="preserve">: </w:t>
        </w:r>
      </w:ins>
      <w:ins w:id="1243" w:author="Sajjad Abed" w:date="2022-08-25T12:27:00Z">
        <w:r>
          <w:rPr>
            <w:rFonts w:hint="cs"/>
            <w:rtl/>
          </w:rPr>
          <w:t xml:space="preserve">همانطور که در مورد کالاها گفته شد در مورد </w:t>
        </w:r>
        <w:proofErr w:type="spellStart"/>
        <w:r>
          <w:rPr>
            <w:rFonts w:hint="cs"/>
            <w:rtl/>
          </w:rPr>
          <w:t>کتگوری‌ها</w:t>
        </w:r>
      </w:ins>
      <w:proofErr w:type="spellEnd"/>
    </w:p>
    <w:p w14:paraId="2030FD5E" w14:textId="5EE6365E" w:rsidR="001A1B35" w:rsidRDefault="001A1B35" w:rsidP="001A1B35">
      <w:pPr>
        <w:pStyle w:val="ListParagraph"/>
        <w:numPr>
          <w:ilvl w:val="0"/>
          <w:numId w:val="8"/>
        </w:numPr>
        <w:rPr>
          <w:ins w:id="1244" w:author="Sajjad Abed" w:date="2022-08-25T12:26:00Z"/>
        </w:rPr>
      </w:pPr>
      <w:ins w:id="1245" w:author="Sajjad Abed" w:date="2022-08-25T12:26:00Z">
        <w:r w:rsidRPr="0031056A">
          <w:rPr>
            <w:rFonts w:hint="eastAsia"/>
            <w:b/>
            <w:bCs/>
            <w:rtl/>
            <w:rPrChange w:id="1246" w:author="Sajjad Abed" w:date="2022-09-04T17:24:00Z">
              <w:rPr>
                <w:rFonts w:hint="eastAsia"/>
                <w:rtl/>
              </w:rPr>
            </w:rPrChange>
          </w:rPr>
          <w:t>نسبت</w:t>
        </w:r>
        <w:r w:rsidRPr="0031056A">
          <w:rPr>
            <w:b/>
            <w:bCs/>
            <w:rtl/>
            <w:rPrChange w:id="1247" w:author="Sajjad Abed" w:date="2022-09-04T17:24:00Z">
              <w:rPr>
                <w:rtl/>
              </w:rPr>
            </w:rPrChange>
          </w:rPr>
          <w:t xml:space="preserve"> </w:t>
        </w:r>
        <w:proofErr w:type="spellStart"/>
        <w:r w:rsidRPr="0031056A">
          <w:rPr>
            <w:rFonts w:hint="eastAsia"/>
            <w:b/>
            <w:bCs/>
            <w:rtl/>
            <w:rPrChange w:id="1248" w:author="Sajjad Abed" w:date="2022-09-04T17:24:00Z">
              <w:rPr>
                <w:rFonts w:hint="eastAsia"/>
                <w:rtl/>
              </w:rPr>
            </w:rPrChange>
          </w:rPr>
          <w:t>کتگور</w:t>
        </w:r>
        <w:r w:rsidRPr="0031056A">
          <w:rPr>
            <w:rFonts w:hint="cs"/>
            <w:b/>
            <w:bCs/>
            <w:rtl/>
            <w:rPrChange w:id="1249" w:author="Sajjad Abed" w:date="2022-09-04T17:24:00Z">
              <w:rPr>
                <w:rFonts w:hint="cs"/>
                <w:rtl/>
              </w:rPr>
            </w:rPrChange>
          </w:rPr>
          <w:t>ی‌</w:t>
        </w:r>
        <w:r w:rsidRPr="0031056A">
          <w:rPr>
            <w:rFonts w:hint="eastAsia"/>
            <w:b/>
            <w:bCs/>
            <w:rtl/>
            <w:rPrChange w:id="1250" w:author="Sajjad Abed" w:date="2022-09-04T17:24:00Z">
              <w:rPr>
                <w:rFonts w:hint="eastAsia"/>
                <w:rtl/>
              </w:rPr>
            </w:rPrChange>
          </w:rPr>
          <w:t>ها</w:t>
        </w:r>
        <w:r w:rsidRPr="0031056A">
          <w:rPr>
            <w:rFonts w:hint="cs"/>
            <w:b/>
            <w:bCs/>
            <w:rtl/>
            <w:rPrChange w:id="1251" w:author="Sajjad Abed" w:date="2022-09-04T17:24:00Z">
              <w:rPr>
                <w:rFonts w:hint="cs"/>
                <w:rtl/>
              </w:rPr>
            </w:rPrChange>
          </w:rPr>
          <w:t>ی</w:t>
        </w:r>
        <w:proofErr w:type="spellEnd"/>
        <w:r w:rsidRPr="0031056A">
          <w:rPr>
            <w:b/>
            <w:bCs/>
            <w:rtl/>
            <w:rPrChange w:id="1252" w:author="Sajjad Abed" w:date="2022-09-04T17:24:00Z">
              <w:rPr>
                <w:rtl/>
              </w:rPr>
            </w:rPrChange>
          </w:rPr>
          <w:t xml:space="preserve"> باز خر</w:t>
        </w:r>
        <w:r w:rsidRPr="0031056A">
          <w:rPr>
            <w:rFonts w:hint="cs"/>
            <w:b/>
            <w:bCs/>
            <w:rtl/>
            <w:rPrChange w:id="1253" w:author="Sajjad Abed" w:date="2022-09-04T17:24:00Z">
              <w:rPr>
                <w:rFonts w:hint="cs"/>
                <w:rtl/>
              </w:rPr>
            </w:rPrChange>
          </w:rPr>
          <w:t>ی</w:t>
        </w:r>
        <w:r w:rsidRPr="0031056A">
          <w:rPr>
            <w:rFonts w:hint="eastAsia"/>
            <w:b/>
            <w:bCs/>
            <w:rtl/>
            <w:rPrChange w:id="1254" w:author="Sajjad Abed" w:date="2022-09-04T17:24:00Z">
              <w:rPr>
                <w:rFonts w:hint="eastAsia"/>
                <w:rtl/>
              </w:rPr>
            </w:rPrChange>
          </w:rPr>
          <w:t>د</w:t>
        </w:r>
        <w:r w:rsidRPr="0031056A">
          <w:rPr>
            <w:b/>
            <w:bCs/>
            <w:rtl/>
            <w:rPrChange w:id="1255" w:author="Sajjad Abed" w:date="2022-09-04T17:24:00Z">
              <w:rPr>
                <w:rtl/>
              </w:rPr>
            </w:rPrChange>
          </w:rPr>
          <w:t xml:space="preserve"> شده توسط مشتر</w:t>
        </w:r>
        <w:r w:rsidRPr="0031056A">
          <w:rPr>
            <w:rFonts w:hint="cs"/>
            <w:b/>
            <w:bCs/>
            <w:rtl/>
            <w:rPrChange w:id="1256" w:author="Sajjad Abed" w:date="2022-09-04T17:24:00Z">
              <w:rPr>
                <w:rFonts w:hint="cs"/>
                <w:rtl/>
              </w:rPr>
            </w:rPrChange>
          </w:rPr>
          <w:t>ی</w:t>
        </w:r>
        <w:r>
          <w:rPr>
            <w:rFonts w:hint="cs"/>
            <w:rtl/>
          </w:rPr>
          <w:t xml:space="preserve">: </w:t>
        </w:r>
      </w:ins>
      <w:ins w:id="1257" w:author="Sajjad Abed" w:date="2022-08-25T12:27:00Z">
        <w:r>
          <w:rPr>
            <w:rFonts w:hint="cs"/>
            <w:rtl/>
          </w:rPr>
          <w:t xml:space="preserve">همانطور که در مورد کالاها گفته شد در مورد </w:t>
        </w:r>
        <w:proofErr w:type="spellStart"/>
        <w:r>
          <w:rPr>
            <w:rFonts w:hint="cs"/>
            <w:rtl/>
          </w:rPr>
          <w:t>کتگوری‌ها</w:t>
        </w:r>
      </w:ins>
      <w:proofErr w:type="spellEnd"/>
    </w:p>
    <w:p w14:paraId="2C0F0453" w14:textId="105D3D8A" w:rsidR="0030516B" w:rsidRDefault="0030516B" w:rsidP="0030516B">
      <w:pPr>
        <w:pStyle w:val="ListParagraph"/>
        <w:numPr>
          <w:ilvl w:val="0"/>
          <w:numId w:val="8"/>
        </w:numPr>
        <w:rPr>
          <w:ins w:id="1258" w:author="Sajjad Abed" w:date="2022-08-25T14:42:00Z"/>
        </w:rPr>
      </w:pPr>
      <w:ins w:id="1259" w:author="Sajjad Abed" w:date="2022-08-25T14:42:00Z">
        <w:r w:rsidRPr="0031056A">
          <w:rPr>
            <w:rFonts w:hint="eastAsia"/>
            <w:b/>
            <w:bCs/>
            <w:rtl/>
            <w:rPrChange w:id="1260" w:author="Sajjad Abed" w:date="2022-09-04T17:24:00Z">
              <w:rPr>
                <w:rFonts w:hint="eastAsia"/>
                <w:rtl/>
              </w:rPr>
            </w:rPrChange>
          </w:rPr>
          <w:t>تعداد</w:t>
        </w:r>
        <w:r w:rsidRPr="0031056A">
          <w:rPr>
            <w:b/>
            <w:bCs/>
            <w:rtl/>
            <w:rPrChange w:id="1261" w:author="Sajjad Abed" w:date="2022-09-04T17:24:00Z">
              <w:rPr>
                <w:rtl/>
              </w:rPr>
            </w:rPrChange>
          </w:rPr>
          <w:t xml:space="preserve"> </w:t>
        </w:r>
        <w:proofErr w:type="spellStart"/>
        <w:r w:rsidRPr="0031056A">
          <w:rPr>
            <w:rFonts w:hint="eastAsia"/>
            <w:b/>
            <w:bCs/>
            <w:rtl/>
            <w:rPrChange w:id="1262" w:author="Sajjad Abed" w:date="2022-09-04T17:24:00Z">
              <w:rPr>
                <w:rFonts w:hint="eastAsia"/>
                <w:rtl/>
              </w:rPr>
            </w:rPrChange>
          </w:rPr>
          <w:t>کلاس‌ها</w:t>
        </w:r>
        <w:r w:rsidRPr="0031056A">
          <w:rPr>
            <w:rFonts w:hint="cs"/>
            <w:b/>
            <w:bCs/>
            <w:rtl/>
            <w:rPrChange w:id="1263" w:author="Sajjad Abed" w:date="2022-09-04T17:24:00Z">
              <w:rPr>
                <w:rFonts w:hint="cs"/>
                <w:rtl/>
              </w:rPr>
            </w:rPrChange>
          </w:rPr>
          <w:t>ی</w:t>
        </w:r>
        <w:proofErr w:type="spellEnd"/>
        <w:r w:rsidRPr="0031056A">
          <w:rPr>
            <w:b/>
            <w:bCs/>
            <w:rtl/>
            <w:rPrChange w:id="1264" w:author="Sajjad Abed" w:date="2022-09-04T17:24:00Z">
              <w:rPr>
                <w:rtl/>
              </w:rPr>
            </w:rPrChange>
          </w:rPr>
          <w:t xml:space="preserve"> </w:t>
        </w:r>
        <w:r w:rsidRPr="0031056A">
          <w:rPr>
            <w:rFonts w:hint="cs"/>
            <w:b/>
            <w:bCs/>
            <w:rtl/>
            <w:rPrChange w:id="1265" w:author="Sajjad Abed" w:date="2022-09-04T17:24:00Z">
              <w:rPr>
                <w:rFonts w:hint="cs"/>
                <w:rtl/>
              </w:rPr>
            </w:rPrChange>
          </w:rPr>
          <w:t>ی</w:t>
        </w:r>
        <w:r w:rsidRPr="0031056A">
          <w:rPr>
            <w:rFonts w:hint="eastAsia"/>
            <w:b/>
            <w:bCs/>
            <w:rtl/>
            <w:rPrChange w:id="1266" w:author="Sajjad Abed" w:date="2022-09-04T17:24:00Z">
              <w:rPr>
                <w:rFonts w:hint="eastAsia"/>
                <w:rtl/>
              </w:rPr>
            </w:rPrChange>
          </w:rPr>
          <w:t>کتا</w:t>
        </w:r>
        <w:r>
          <w:rPr>
            <w:rFonts w:hint="cs"/>
            <w:rtl/>
          </w:rPr>
          <w:t xml:space="preserve">: همانطور که در مورد کالاها گفته شد در مورد </w:t>
        </w:r>
        <w:proofErr w:type="spellStart"/>
        <w:r>
          <w:rPr>
            <w:rFonts w:hint="cs"/>
            <w:rtl/>
          </w:rPr>
          <w:t>کلاس‌ها</w:t>
        </w:r>
        <w:proofErr w:type="spellEnd"/>
      </w:ins>
    </w:p>
    <w:p w14:paraId="2E4D6CDD" w14:textId="2459A605" w:rsidR="001A1B35" w:rsidRDefault="001A1B35" w:rsidP="001A1B35">
      <w:pPr>
        <w:pStyle w:val="ListParagraph"/>
        <w:numPr>
          <w:ilvl w:val="0"/>
          <w:numId w:val="8"/>
        </w:numPr>
        <w:rPr>
          <w:ins w:id="1267" w:author="Sajjad Abed" w:date="2022-08-25T12:26:00Z"/>
        </w:rPr>
      </w:pPr>
      <w:ins w:id="1268" w:author="Sajjad Abed" w:date="2022-08-25T12:26:00Z">
        <w:r w:rsidRPr="0031056A">
          <w:rPr>
            <w:rFonts w:hint="eastAsia"/>
            <w:b/>
            <w:bCs/>
            <w:rtl/>
            <w:rPrChange w:id="1269" w:author="Sajjad Abed" w:date="2022-09-04T17:24:00Z">
              <w:rPr>
                <w:rFonts w:hint="eastAsia"/>
                <w:rtl/>
              </w:rPr>
            </w:rPrChange>
          </w:rPr>
          <w:t>تعداد</w:t>
        </w:r>
        <w:r w:rsidRPr="0031056A">
          <w:rPr>
            <w:b/>
            <w:bCs/>
            <w:rtl/>
            <w:rPrChange w:id="1270" w:author="Sajjad Abed" w:date="2022-09-04T17:24:00Z">
              <w:rPr>
                <w:rtl/>
              </w:rPr>
            </w:rPrChange>
          </w:rPr>
          <w:t xml:space="preserve"> </w:t>
        </w:r>
        <w:r w:rsidRPr="0031056A">
          <w:rPr>
            <w:rFonts w:hint="eastAsia"/>
            <w:b/>
            <w:bCs/>
            <w:rtl/>
            <w:rPrChange w:id="1271" w:author="Sajjad Abed" w:date="2022-09-04T17:24:00Z">
              <w:rPr>
                <w:rFonts w:hint="eastAsia"/>
                <w:rtl/>
              </w:rPr>
            </w:rPrChange>
          </w:rPr>
          <w:t>کلاس</w:t>
        </w:r>
      </w:ins>
      <w:ins w:id="1272" w:author="Sajjad Abed" w:date="2022-08-25T12:27:00Z">
        <w:r w:rsidRPr="0031056A">
          <w:rPr>
            <w:rFonts w:hint="eastAsia"/>
            <w:b/>
            <w:bCs/>
            <w:rPrChange w:id="1273" w:author="Sajjad Abed" w:date="2022-09-04T17:24:00Z">
              <w:rPr>
                <w:rFonts w:hint="eastAsia"/>
              </w:rPr>
            </w:rPrChange>
          </w:rPr>
          <w:t>‌</w:t>
        </w:r>
      </w:ins>
      <w:ins w:id="1274" w:author="Sajjad Abed" w:date="2022-08-25T12:26:00Z">
        <w:r w:rsidRPr="0031056A">
          <w:rPr>
            <w:rFonts w:hint="eastAsia"/>
            <w:b/>
            <w:bCs/>
            <w:rtl/>
            <w:rPrChange w:id="1275" w:author="Sajjad Abed" w:date="2022-09-04T17:24:00Z">
              <w:rPr>
                <w:rFonts w:hint="eastAsia"/>
                <w:rtl/>
              </w:rPr>
            </w:rPrChange>
          </w:rPr>
          <w:t>ها</w:t>
        </w:r>
        <w:r w:rsidRPr="0031056A">
          <w:rPr>
            <w:rFonts w:hint="cs"/>
            <w:b/>
            <w:bCs/>
            <w:rtl/>
            <w:rPrChange w:id="1276" w:author="Sajjad Abed" w:date="2022-09-04T17:24:00Z">
              <w:rPr>
                <w:rFonts w:hint="cs"/>
                <w:rtl/>
              </w:rPr>
            </w:rPrChange>
          </w:rPr>
          <w:t>ی</w:t>
        </w:r>
        <w:r w:rsidRPr="0031056A">
          <w:rPr>
            <w:b/>
            <w:bCs/>
            <w:rtl/>
            <w:rPrChange w:id="1277" w:author="Sajjad Abed" w:date="2022-09-04T17:24:00Z">
              <w:rPr>
                <w:rtl/>
              </w:rPr>
            </w:rPrChange>
          </w:rPr>
          <w:t xml:space="preserve"> </w:t>
        </w:r>
        <w:proofErr w:type="spellStart"/>
        <w:r w:rsidRPr="0031056A">
          <w:rPr>
            <w:rFonts w:hint="eastAsia"/>
            <w:b/>
            <w:bCs/>
            <w:rtl/>
            <w:rPrChange w:id="1278" w:author="Sajjad Abed" w:date="2022-09-04T17:24:00Z">
              <w:rPr>
                <w:rFonts w:hint="eastAsia"/>
                <w:rtl/>
              </w:rPr>
            </w:rPrChange>
          </w:rPr>
          <w:t>بازخر</w:t>
        </w:r>
        <w:r w:rsidRPr="0031056A">
          <w:rPr>
            <w:rFonts w:hint="cs"/>
            <w:b/>
            <w:bCs/>
            <w:rtl/>
            <w:rPrChange w:id="1279" w:author="Sajjad Abed" w:date="2022-09-04T17:24:00Z">
              <w:rPr>
                <w:rFonts w:hint="cs"/>
                <w:rtl/>
              </w:rPr>
            </w:rPrChange>
          </w:rPr>
          <w:t>ی</w:t>
        </w:r>
        <w:r w:rsidRPr="0031056A">
          <w:rPr>
            <w:rFonts w:hint="eastAsia"/>
            <w:b/>
            <w:bCs/>
            <w:rtl/>
            <w:rPrChange w:id="1280" w:author="Sajjad Abed" w:date="2022-09-04T17:24:00Z">
              <w:rPr>
                <w:rFonts w:hint="eastAsia"/>
                <w:rtl/>
              </w:rPr>
            </w:rPrChange>
          </w:rPr>
          <w:t>د</w:t>
        </w:r>
        <w:proofErr w:type="spellEnd"/>
        <w:r w:rsidRPr="0031056A">
          <w:rPr>
            <w:b/>
            <w:bCs/>
            <w:rtl/>
            <w:rPrChange w:id="1281" w:author="Sajjad Abed" w:date="2022-09-04T17:24:00Z">
              <w:rPr>
                <w:rtl/>
              </w:rPr>
            </w:rPrChange>
          </w:rPr>
          <w:t xml:space="preserve"> شده توسط مشتر</w:t>
        </w:r>
        <w:r w:rsidRPr="0031056A">
          <w:rPr>
            <w:rFonts w:hint="cs"/>
            <w:b/>
            <w:bCs/>
            <w:rtl/>
            <w:rPrChange w:id="1282" w:author="Sajjad Abed" w:date="2022-09-04T17:24:00Z">
              <w:rPr>
                <w:rFonts w:hint="cs"/>
                <w:rtl/>
              </w:rPr>
            </w:rPrChange>
          </w:rPr>
          <w:t>ی</w:t>
        </w:r>
        <w:r>
          <w:rPr>
            <w:rFonts w:hint="cs"/>
            <w:rtl/>
          </w:rPr>
          <w:t xml:space="preserve">: </w:t>
        </w:r>
      </w:ins>
      <w:ins w:id="1283" w:author="Sajjad Abed" w:date="2022-08-25T12:27:00Z">
        <w:r>
          <w:rPr>
            <w:rFonts w:hint="cs"/>
            <w:rtl/>
          </w:rPr>
          <w:t xml:space="preserve">همانطور که در مورد کالاها گفته شد در مورد </w:t>
        </w:r>
        <w:proofErr w:type="spellStart"/>
        <w:r>
          <w:rPr>
            <w:rFonts w:hint="cs"/>
            <w:rtl/>
          </w:rPr>
          <w:t>کلاس‌ها</w:t>
        </w:r>
      </w:ins>
      <w:proofErr w:type="spellEnd"/>
    </w:p>
    <w:p w14:paraId="244FF0E5" w14:textId="77777777" w:rsidR="001A1B35" w:rsidRDefault="001A1B35" w:rsidP="001A1B35">
      <w:pPr>
        <w:pStyle w:val="ListParagraph"/>
        <w:numPr>
          <w:ilvl w:val="0"/>
          <w:numId w:val="8"/>
        </w:numPr>
        <w:rPr>
          <w:ins w:id="1284" w:author="Sajjad Abed" w:date="2022-08-25T12:28:00Z"/>
        </w:rPr>
      </w:pPr>
      <w:ins w:id="1285" w:author="Sajjad Abed" w:date="2022-08-25T12:26:00Z">
        <w:r w:rsidRPr="0031056A">
          <w:rPr>
            <w:rFonts w:hint="eastAsia"/>
            <w:b/>
            <w:bCs/>
            <w:rtl/>
            <w:rPrChange w:id="1286" w:author="Sajjad Abed" w:date="2022-09-04T17:24:00Z">
              <w:rPr>
                <w:rFonts w:hint="eastAsia"/>
                <w:rtl/>
              </w:rPr>
            </w:rPrChange>
          </w:rPr>
          <w:t>نسبت</w:t>
        </w:r>
        <w:r w:rsidRPr="0031056A">
          <w:rPr>
            <w:b/>
            <w:bCs/>
            <w:rtl/>
            <w:rPrChange w:id="1287" w:author="Sajjad Abed" w:date="2022-09-04T17:24:00Z">
              <w:rPr>
                <w:rtl/>
              </w:rPr>
            </w:rPrChange>
          </w:rPr>
          <w:t xml:space="preserve"> </w:t>
        </w:r>
      </w:ins>
      <w:ins w:id="1288" w:author="Sajjad Abed" w:date="2022-08-25T12:27:00Z">
        <w:r w:rsidRPr="0031056A">
          <w:rPr>
            <w:rFonts w:hint="eastAsia"/>
            <w:b/>
            <w:bCs/>
            <w:rtl/>
            <w:rPrChange w:id="1289" w:author="Sajjad Abed" w:date="2022-09-04T17:24:00Z">
              <w:rPr>
                <w:rFonts w:hint="eastAsia"/>
                <w:rtl/>
              </w:rPr>
            </w:rPrChange>
          </w:rPr>
          <w:t>کلاس‌‌ها</w:t>
        </w:r>
        <w:r w:rsidRPr="0031056A">
          <w:rPr>
            <w:rFonts w:hint="cs"/>
            <w:b/>
            <w:bCs/>
            <w:rtl/>
            <w:rPrChange w:id="1290" w:author="Sajjad Abed" w:date="2022-09-04T17:24:00Z">
              <w:rPr>
                <w:rFonts w:hint="cs"/>
                <w:rtl/>
              </w:rPr>
            </w:rPrChange>
          </w:rPr>
          <w:t>ی</w:t>
        </w:r>
      </w:ins>
      <w:ins w:id="1291" w:author="Sajjad Abed" w:date="2022-08-25T12:26:00Z">
        <w:r w:rsidRPr="0031056A">
          <w:rPr>
            <w:b/>
            <w:bCs/>
            <w:rtl/>
            <w:rPrChange w:id="1292" w:author="Sajjad Abed" w:date="2022-09-04T17:24:00Z">
              <w:rPr>
                <w:rtl/>
              </w:rPr>
            </w:rPrChange>
          </w:rPr>
          <w:t xml:space="preserve"> باز خر</w:t>
        </w:r>
        <w:r w:rsidRPr="0031056A">
          <w:rPr>
            <w:rFonts w:hint="cs"/>
            <w:b/>
            <w:bCs/>
            <w:rtl/>
            <w:rPrChange w:id="1293" w:author="Sajjad Abed" w:date="2022-09-04T17:24:00Z">
              <w:rPr>
                <w:rFonts w:hint="cs"/>
                <w:rtl/>
              </w:rPr>
            </w:rPrChange>
          </w:rPr>
          <w:t>ی</w:t>
        </w:r>
        <w:r w:rsidRPr="0031056A">
          <w:rPr>
            <w:rFonts w:hint="eastAsia"/>
            <w:b/>
            <w:bCs/>
            <w:rtl/>
            <w:rPrChange w:id="1294" w:author="Sajjad Abed" w:date="2022-09-04T17:24:00Z">
              <w:rPr>
                <w:rFonts w:hint="eastAsia"/>
                <w:rtl/>
              </w:rPr>
            </w:rPrChange>
          </w:rPr>
          <w:t>د</w:t>
        </w:r>
        <w:r w:rsidRPr="0031056A">
          <w:rPr>
            <w:b/>
            <w:bCs/>
            <w:rtl/>
            <w:rPrChange w:id="1295" w:author="Sajjad Abed" w:date="2022-09-04T17:24:00Z">
              <w:rPr>
                <w:rtl/>
              </w:rPr>
            </w:rPrChange>
          </w:rPr>
          <w:t xml:space="preserve"> شده توسط مشتر</w:t>
        </w:r>
        <w:r w:rsidRPr="0031056A">
          <w:rPr>
            <w:rFonts w:hint="cs"/>
            <w:b/>
            <w:bCs/>
            <w:rtl/>
            <w:rPrChange w:id="1296" w:author="Sajjad Abed" w:date="2022-09-04T17:24:00Z">
              <w:rPr>
                <w:rFonts w:hint="cs"/>
                <w:rtl/>
              </w:rPr>
            </w:rPrChange>
          </w:rPr>
          <w:t>ی</w:t>
        </w:r>
        <w:r>
          <w:rPr>
            <w:rFonts w:hint="cs"/>
            <w:rtl/>
          </w:rPr>
          <w:t xml:space="preserve">: </w:t>
        </w:r>
      </w:ins>
      <w:ins w:id="1297" w:author="Sajjad Abed" w:date="2022-08-25T12:28:00Z">
        <w:r>
          <w:rPr>
            <w:rFonts w:hint="cs"/>
            <w:rtl/>
          </w:rPr>
          <w:t xml:space="preserve">همانطور که در مورد کالاها گفته شد در مورد </w:t>
        </w:r>
        <w:proofErr w:type="spellStart"/>
        <w:r>
          <w:rPr>
            <w:rFonts w:hint="cs"/>
            <w:rtl/>
          </w:rPr>
          <w:t>کلاس‌ها</w:t>
        </w:r>
        <w:proofErr w:type="spellEnd"/>
      </w:ins>
    </w:p>
    <w:p w14:paraId="3497D705" w14:textId="69421DAC" w:rsidR="00B0134D" w:rsidRDefault="00B0134D" w:rsidP="00C303D9">
      <w:pPr>
        <w:pStyle w:val="Heading2"/>
        <w:rPr>
          <w:ins w:id="1298" w:author="Sajjad Abed" w:date="2022-08-25T17:30:00Z"/>
          <w:rtl/>
        </w:rPr>
      </w:pPr>
      <w:r>
        <w:rPr>
          <w:rFonts w:hint="cs"/>
          <w:rtl/>
        </w:rPr>
        <w:t xml:space="preserve">ساخت </w:t>
      </w:r>
      <w:proofErr w:type="spellStart"/>
      <w:r>
        <w:rPr>
          <w:rFonts w:hint="cs"/>
          <w:rtl/>
        </w:rPr>
        <w:t>ویژگی‌های</w:t>
      </w:r>
      <w:proofErr w:type="spellEnd"/>
      <w:r>
        <w:rPr>
          <w:rFonts w:hint="cs"/>
          <w:rtl/>
        </w:rPr>
        <w:t xml:space="preserve"> مربوط به محصول</w:t>
      </w:r>
    </w:p>
    <w:p w14:paraId="4AD440AD" w14:textId="478965E6" w:rsidR="006650A0" w:rsidRPr="00AD6480" w:rsidDel="00F77E89" w:rsidRDefault="006650A0">
      <w:pPr>
        <w:pStyle w:val="Heading2"/>
        <w:numPr>
          <w:ilvl w:val="0"/>
          <w:numId w:val="0"/>
        </w:numPr>
        <w:ind w:left="792" w:hanging="432"/>
        <w:jc w:val="left"/>
        <w:rPr>
          <w:moveFrom w:id="1299" w:author="Sajjad Abed" w:date="2022-08-25T10:37:00Z"/>
        </w:rPr>
        <w:pPrChange w:id="1300" w:author="Sajjad Abed" w:date="2022-08-26T12:22:00Z">
          <w:pPr>
            <w:pStyle w:val="Heading2"/>
          </w:pPr>
        </w:pPrChange>
      </w:pPr>
      <w:moveFromRangeStart w:id="1301" w:author="Sajjad Abed" w:date="2022-08-25T10:37:00Z" w:name="move112316288"/>
      <w:moveFrom w:id="1302" w:author="Sajjad Abed" w:date="2022-08-25T10:37:00Z">
        <w:r w:rsidRPr="00AD6480" w:rsidDel="00F77E89">
          <w:rPr>
            <w:rFonts w:hint="eastAsia"/>
            <w:rtl/>
          </w:rPr>
          <w:t>ساخت</w:t>
        </w:r>
        <w:r w:rsidRPr="00AD6480" w:rsidDel="00F77E89">
          <w:rPr>
            <w:rtl/>
          </w:rPr>
          <w:t xml:space="preserve"> </w:t>
        </w:r>
        <w:r w:rsidRPr="00AD6480" w:rsidDel="00F77E89">
          <w:rPr>
            <w:rFonts w:hint="eastAsia"/>
            <w:rtl/>
          </w:rPr>
          <w:t>و</w:t>
        </w:r>
        <w:r w:rsidRPr="00AD6480" w:rsidDel="00F77E89">
          <w:rPr>
            <w:rFonts w:hint="cs"/>
            <w:rtl/>
          </w:rPr>
          <w:t>ی</w:t>
        </w:r>
        <w:r w:rsidRPr="00AD6480" w:rsidDel="00F77E89">
          <w:rPr>
            <w:rFonts w:hint="eastAsia"/>
            <w:rtl/>
          </w:rPr>
          <w:t>ژگ</w:t>
        </w:r>
        <w:r w:rsidRPr="00AD6480" w:rsidDel="00F77E89">
          <w:rPr>
            <w:rFonts w:hint="cs"/>
            <w:rtl/>
          </w:rPr>
          <w:t>ی‌</w:t>
        </w:r>
        <w:r w:rsidRPr="00AD6480" w:rsidDel="00F77E89">
          <w:rPr>
            <w:rFonts w:hint="eastAsia"/>
            <w:rtl/>
          </w:rPr>
          <w:t>ها</w:t>
        </w:r>
        <w:r w:rsidRPr="00AD6480" w:rsidDel="00F77E89">
          <w:rPr>
            <w:rFonts w:hint="cs"/>
            <w:rtl/>
          </w:rPr>
          <w:t>ی</w:t>
        </w:r>
        <w:r w:rsidRPr="00AD6480" w:rsidDel="00F77E89">
          <w:rPr>
            <w:rtl/>
          </w:rPr>
          <w:t xml:space="preserve"> </w:t>
        </w:r>
        <w:r w:rsidRPr="00AD6480" w:rsidDel="00F77E89">
          <w:rPr>
            <w:rFonts w:hint="eastAsia"/>
            <w:rtl/>
          </w:rPr>
          <w:t>مربوط</w:t>
        </w:r>
        <w:r w:rsidRPr="00AD6480" w:rsidDel="00F77E89">
          <w:rPr>
            <w:rtl/>
          </w:rPr>
          <w:t xml:space="preserve"> </w:t>
        </w:r>
        <w:r w:rsidRPr="00AD6480" w:rsidDel="00F77E89">
          <w:rPr>
            <w:rFonts w:hint="eastAsia"/>
            <w:rtl/>
          </w:rPr>
          <w:t>به</w:t>
        </w:r>
        <w:r w:rsidRPr="00AD6480" w:rsidDel="00F77E89">
          <w:rPr>
            <w:rtl/>
          </w:rPr>
          <w:t xml:space="preserve"> </w:t>
        </w:r>
        <w:r w:rsidRPr="00AD6480" w:rsidDel="00F77E89">
          <w:rPr>
            <w:rFonts w:hint="eastAsia"/>
            <w:rtl/>
          </w:rPr>
          <w:t>مشتر</w:t>
        </w:r>
        <w:r w:rsidRPr="00AD6480" w:rsidDel="00F77E89">
          <w:rPr>
            <w:rFonts w:hint="cs"/>
            <w:rtl/>
          </w:rPr>
          <w:t>ی</w:t>
        </w:r>
        <w:bookmarkStart w:id="1303" w:name="_Toc112408783"/>
        <w:bookmarkStart w:id="1304" w:name="_Toc112408906"/>
        <w:bookmarkStart w:id="1305" w:name="_Toc112408953"/>
        <w:bookmarkStart w:id="1306" w:name="_Toc112409009"/>
        <w:bookmarkEnd w:id="1303"/>
        <w:bookmarkEnd w:id="1304"/>
        <w:bookmarkEnd w:id="1305"/>
        <w:bookmarkEnd w:id="1306"/>
      </w:moveFrom>
    </w:p>
    <w:p w14:paraId="4BC1F980" w14:textId="1189DA41" w:rsidR="006650A0" w:rsidRPr="00AD6480" w:rsidDel="007A7800" w:rsidRDefault="006650A0">
      <w:pPr>
        <w:pStyle w:val="Heading2"/>
        <w:numPr>
          <w:ilvl w:val="0"/>
          <w:numId w:val="0"/>
        </w:numPr>
        <w:ind w:left="792" w:hanging="432"/>
        <w:jc w:val="left"/>
        <w:rPr>
          <w:del w:id="1307" w:author="Sajjad Abed" w:date="2022-08-25T12:49:00Z"/>
          <w:rtl/>
        </w:rPr>
        <w:pPrChange w:id="1308" w:author="Sajjad Abed" w:date="2022-08-26T12:22:00Z">
          <w:pPr>
            <w:pStyle w:val="Heading2"/>
          </w:pPr>
        </w:pPrChange>
      </w:pPr>
      <w:bookmarkStart w:id="1309" w:name="_Toc112408784"/>
      <w:bookmarkStart w:id="1310" w:name="_Toc112408907"/>
      <w:bookmarkStart w:id="1311" w:name="_Toc112408954"/>
      <w:bookmarkStart w:id="1312" w:name="_Toc112409010"/>
      <w:bookmarkEnd w:id="1309"/>
      <w:bookmarkEnd w:id="1310"/>
      <w:bookmarkEnd w:id="1311"/>
      <w:bookmarkEnd w:id="1312"/>
      <w:moveFromRangeEnd w:id="1301"/>
    </w:p>
    <w:p w14:paraId="6B8D765E" w14:textId="65DF41FA" w:rsidR="006650A0" w:rsidRPr="00AD6480" w:rsidDel="007A7800" w:rsidRDefault="006650A0">
      <w:pPr>
        <w:pStyle w:val="Heading2"/>
        <w:numPr>
          <w:ilvl w:val="0"/>
          <w:numId w:val="0"/>
        </w:numPr>
        <w:ind w:left="792" w:hanging="432"/>
        <w:jc w:val="left"/>
        <w:rPr>
          <w:del w:id="1313" w:author="Sajjad Abed" w:date="2022-08-25T12:49:00Z"/>
        </w:rPr>
        <w:pPrChange w:id="1314" w:author="Sajjad Abed" w:date="2022-08-26T12:22:00Z">
          <w:pPr>
            <w:pStyle w:val="Heading2"/>
          </w:pPr>
        </w:pPrChange>
      </w:pPr>
      <w:del w:id="1315" w:author="Sajjad Abed" w:date="2022-08-26T12:22:00Z">
        <w:r w:rsidRPr="00AD6480" w:rsidDel="00AD6480">
          <w:rPr>
            <w:rFonts w:hint="eastAsia"/>
            <w:rtl/>
          </w:rPr>
          <w:delText>ساخت</w:delText>
        </w:r>
        <w:r w:rsidRPr="00AD6480" w:rsidDel="00AD6480">
          <w:rPr>
            <w:rtl/>
          </w:rPr>
          <w:delText xml:space="preserve"> </w:delText>
        </w:r>
        <w:r w:rsidRPr="00AD6480" w:rsidDel="00AD6480">
          <w:rPr>
            <w:rFonts w:hint="eastAsia"/>
            <w:rtl/>
          </w:rPr>
          <w:delText>و</w:delText>
        </w:r>
        <w:r w:rsidRPr="00AD6480" w:rsidDel="00AD6480">
          <w:rPr>
            <w:rFonts w:hint="cs"/>
            <w:rtl/>
          </w:rPr>
          <w:delText>ی</w:delText>
        </w:r>
        <w:r w:rsidRPr="00AD6480" w:rsidDel="00AD6480">
          <w:rPr>
            <w:rFonts w:hint="eastAsia"/>
            <w:rtl/>
          </w:rPr>
          <w:delText>ژگ</w:delText>
        </w:r>
        <w:r w:rsidRPr="00AD6480" w:rsidDel="00AD6480">
          <w:rPr>
            <w:rFonts w:hint="cs"/>
            <w:rtl/>
          </w:rPr>
          <w:delText>ی‌</w:delText>
        </w:r>
        <w:r w:rsidRPr="00AD6480" w:rsidDel="00AD6480">
          <w:rPr>
            <w:rFonts w:hint="eastAsia"/>
            <w:rtl/>
          </w:rPr>
          <w:delText>ها</w:delText>
        </w:r>
        <w:r w:rsidRPr="00AD6480" w:rsidDel="00AD6480">
          <w:rPr>
            <w:rFonts w:hint="cs"/>
            <w:rtl/>
          </w:rPr>
          <w:delText>ی</w:delText>
        </w:r>
        <w:r w:rsidRPr="00AD6480" w:rsidDel="00AD6480">
          <w:rPr>
            <w:rtl/>
          </w:rPr>
          <w:delText xml:space="preserve"> </w:delText>
        </w:r>
        <w:r w:rsidRPr="00AD6480" w:rsidDel="00AD6480">
          <w:rPr>
            <w:rFonts w:hint="eastAsia"/>
            <w:rtl/>
          </w:rPr>
          <w:delText>مربوط</w:delText>
        </w:r>
        <w:r w:rsidRPr="00AD6480" w:rsidDel="00AD6480">
          <w:rPr>
            <w:rtl/>
          </w:rPr>
          <w:delText xml:space="preserve"> </w:delText>
        </w:r>
        <w:r w:rsidRPr="00AD6480" w:rsidDel="00AD6480">
          <w:rPr>
            <w:rFonts w:hint="eastAsia"/>
            <w:rtl/>
          </w:rPr>
          <w:delText>به</w:delText>
        </w:r>
        <w:r w:rsidRPr="00AD6480" w:rsidDel="00AD6480">
          <w:rPr>
            <w:rtl/>
          </w:rPr>
          <w:delText xml:space="preserve"> </w:delText>
        </w:r>
        <w:r w:rsidRPr="00AD6480" w:rsidDel="00AD6480">
          <w:rPr>
            <w:rFonts w:hint="eastAsia"/>
            <w:rtl/>
          </w:rPr>
          <w:delText>محصول</w:delText>
        </w:r>
      </w:del>
      <w:bookmarkStart w:id="1316" w:name="_Toc112409011"/>
      <w:bookmarkEnd w:id="1316"/>
    </w:p>
    <w:p w14:paraId="2D02F04E" w14:textId="7EEE5A7B" w:rsidR="006650A0" w:rsidRPr="00AD6480" w:rsidDel="00AD6480" w:rsidRDefault="006650A0">
      <w:pPr>
        <w:pStyle w:val="Heading2"/>
        <w:numPr>
          <w:ilvl w:val="0"/>
          <w:numId w:val="0"/>
        </w:numPr>
        <w:ind w:left="792" w:hanging="432"/>
        <w:jc w:val="left"/>
        <w:rPr>
          <w:del w:id="1317" w:author="Sajjad Abed" w:date="2022-08-26T12:22:00Z"/>
          <w:rtl/>
        </w:rPr>
        <w:pPrChange w:id="1318" w:author="Sajjad Abed" w:date="2022-08-26T12:22:00Z">
          <w:pPr>
            <w:pStyle w:val="Heading2"/>
          </w:pPr>
        </w:pPrChange>
      </w:pPr>
      <w:bookmarkStart w:id="1319" w:name="_Toc112409012"/>
      <w:bookmarkEnd w:id="1319"/>
    </w:p>
    <w:p w14:paraId="4B884D58" w14:textId="63DD0E1C" w:rsidR="007A7800" w:rsidRDefault="007A7800" w:rsidP="007A7800">
      <w:pPr>
        <w:rPr>
          <w:ins w:id="1320" w:author="Sajjad Abed" w:date="2022-08-25T13:19:00Z"/>
          <w:rtl/>
        </w:rPr>
      </w:pPr>
      <w:bookmarkStart w:id="1321" w:name="_Toc112409013"/>
      <w:bookmarkEnd w:id="1321"/>
      <w:ins w:id="1322" w:author="Sajjad Abed" w:date="2022-08-25T12:49:00Z">
        <w:r>
          <w:rPr>
            <w:rFonts w:hint="cs"/>
            <w:rtl/>
          </w:rPr>
          <w:t xml:space="preserve">در </w:t>
        </w:r>
        <w:proofErr w:type="spellStart"/>
        <w:r>
          <w:rPr>
            <w:rFonts w:hint="cs"/>
            <w:rtl/>
          </w:rPr>
          <w:t>ویژگی‌های</w:t>
        </w:r>
      </w:ins>
      <w:proofErr w:type="spellEnd"/>
      <w:ins w:id="1323" w:author="Sajjad Abed" w:date="2022-08-25T12:56:00Z">
        <w:r w:rsidR="00425167">
          <w:rPr>
            <w:rFonts w:hint="cs"/>
            <w:rtl/>
          </w:rPr>
          <w:t xml:space="preserve"> مربوط به محصول تنها </w:t>
        </w:r>
        <w:proofErr w:type="spellStart"/>
        <w:r w:rsidR="00425167">
          <w:rPr>
            <w:rFonts w:hint="cs"/>
            <w:rtl/>
          </w:rPr>
          <w:t>مواردی</w:t>
        </w:r>
        <w:proofErr w:type="spellEnd"/>
        <w:r w:rsidR="00425167">
          <w:rPr>
            <w:rFonts w:hint="cs"/>
            <w:rtl/>
          </w:rPr>
          <w:t xml:space="preserve"> که </w:t>
        </w:r>
      </w:ins>
      <w:ins w:id="1324" w:author="Sajjad Abed" w:date="2022-08-25T12:57:00Z">
        <w:r w:rsidR="00425167">
          <w:rPr>
            <w:rFonts w:hint="cs"/>
            <w:rtl/>
          </w:rPr>
          <w:t xml:space="preserve">مربوط به خود محصول است و ارتباطی به خریدار آن ندارد آورده </w:t>
        </w:r>
        <w:proofErr w:type="spellStart"/>
        <w:r w:rsidR="00425167">
          <w:rPr>
            <w:rFonts w:hint="cs"/>
            <w:rtl/>
          </w:rPr>
          <w:t>می‌شود</w:t>
        </w:r>
        <w:proofErr w:type="spellEnd"/>
        <w:r w:rsidR="00425167">
          <w:rPr>
            <w:rFonts w:hint="cs"/>
            <w:rtl/>
          </w:rPr>
          <w:t xml:space="preserve">. این بخش ذات خود محصول را نشان </w:t>
        </w:r>
        <w:proofErr w:type="spellStart"/>
        <w:r w:rsidR="00425167">
          <w:rPr>
            <w:rFonts w:hint="cs"/>
            <w:rtl/>
          </w:rPr>
          <w:t>می‌دهد</w:t>
        </w:r>
        <w:proofErr w:type="spellEnd"/>
        <w:r w:rsidR="00425167">
          <w:rPr>
            <w:rFonts w:hint="cs"/>
            <w:rtl/>
          </w:rPr>
          <w:t xml:space="preserve">. به عنوان مثال محصولی مانند کره یا شیر محصولی است که افراد به صورت منظم مصرف </w:t>
        </w:r>
        <w:proofErr w:type="spellStart"/>
        <w:r w:rsidR="00425167">
          <w:rPr>
            <w:rFonts w:hint="cs"/>
            <w:rtl/>
          </w:rPr>
          <w:t>می‌کنند</w:t>
        </w:r>
        <w:proofErr w:type="spellEnd"/>
        <w:r w:rsidR="00425167">
          <w:rPr>
            <w:rFonts w:hint="cs"/>
            <w:rtl/>
          </w:rPr>
          <w:t xml:space="preserve"> </w:t>
        </w:r>
      </w:ins>
      <w:ins w:id="1325" w:author="Sajjad Abed" w:date="2022-08-25T12:58:00Z">
        <w:r w:rsidR="00425167">
          <w:rPr>
            <w:rFonts w:hint="cs"/>
            <w:rtl/>
          </w:rPr>
          <w:t xml:space="preserve">و با </w:t>
        </w:r>
        <w:proofErr w:type="spellStart"/>
        <w:r w:rsidR="00425167">
          <w:rPr>
            <w:rFonts w:hint="cs"/>
            <w:rtl/>
          </w:rPr>
          <w:t>فاصله‌های</w:t>
        </w:r>
        <w:proofErr w:type="spellEnd"/>
        <w:r w:rsidR="00425167">
          <w:rPr>
            <w:rFonts w:hint="cs"/>
            <w:rtl/>
          </w:rPr>
          <w:t xml:space="preserve"> مشخص به خرید این کالاها </w:t>
        </w:r>
        <w:proofErr w:type="spellStart"/>
        <w:r w:rsidR="00425167">
          <w:rPr>
            <w:rFonts w:hint="cs"/>
            <w:rtl/>
          </w:rPr>
          <w:t>می‌پردازند</w:t>
        </w:r>
        <w:proofErr w:type="spellEnd"/>
        <w:r w:rsidR="00425167">
          <w:rPr>
            <w:rFonts w:hint="cs"/>
            <w:rtl/>
          </w:rPr>
          <w:t xml:space="preserve">. اما  کالایی مانند </w:t>
        </w:r>
      </w:ins>
      <w:ins w:id="1326" w:author="Sajjad Abed" w:date="2022-08-25T12:59:00Z">
        <w:r w:rsidR="00425167">
          <w:rPr>
            <w:rFonts w:hint="cs"/>
            <w:rtl/>
          </w:rPr>
          <w:t xml:space="preserve">یک ادویه </w:t>
        </w:r>
      </w:ins>
      <w:ins w:id="1327" w:author="Sajjad Abed" w:date="2022-08-25T13:06:00Z">
        <w:r w:rsidR="00425167">
          <w:rPr>
            <w:rFonts w:hint="cs"/>
            <w:rtl/>
          </w:rPr>
          <w:t xml:space="preserve">احتمالا خیلی با نسبت کمی </w:t>
        </w:r>
        <w:proofErr w:type="spellStart"/>
        <w:r w:rsidR="00425167">
          <w:rPr>
            <w:rFonts w:hint="cs"/>
            <w:rtl/>
          </w:rPr>
          <w:t>بازخرید</w:t>
        </w:r>
        <w:proofErr w:type="spellEnd"/>
        <w:r w:rsidR="00425167">
          <w:rPr>
            <w:rFonts w:hint="cs"/>
            <w:rtl/>
          </w:rPr>
          <w:t xml:space="preserve"> </w:t>
        </w:r>
        <w:proofErr w:type="spellStart"/>
        <w:r w:rsidR="00425167">
          <w:rPr>
            <w:rFonts w:hint="cs"/>
            <w:rtl/>
          </w:rPr>
          <w:t>می‌شود</w:t>
        </w:r>
        <w:proofErr w:type="spellEnd"/>
        <w:r w:rsidR="00425167">
          <w:rPr>
            <w:rFonts w:hint="cs"/>
            <w:rtl/>
          </w:rPr>
          <w:t xml:space="preserve"> و فاصله‌ی بین دو خرید برای یک مشتری</w:t>
        </w:r>
      </w:ins>
      <w:ins w:id="1328" w:author="Sajjad Abed" w:date="2022-08-25T13:07:00Z">
        <w:r w:rsidR="00986E87">
          <w:rPr>
            <w:rFonts w:hint="cs"/>
            <w:rtl/>
          </w:rPr>
          <w:t xml:space="preserve"> بسیار زیاد و با </w:t>
        </w:r>
        <w:proofErr w:type="spellStart"/>
        <w:r w:rsidR="00986E87">
          <w:rPr>
            <w:rFonts w:hint="cs"/>
            <w:rtl/>
          </w:rPr>
          <w:t>واریانس</w:t>
        </w:r>
        <w:proofErr w:type="spellEnd"/>
        <w:r w:rsidR="00986E87">
          <w:rPr>
            <w:rFonts w:hint="cs"/>
            <w:rtl/>
          </w:rPr>
          <w:t xml:space="preserve"> بالا باشد</w:t>
        </w:r>
      </w:ins>
      <w:ins w:id="1329" w:author="Sajjad Abed" w:date="2022-08-25T13:08:00Z">
        <w:r w:rsidR="00986E87">
          <w:rPr>
            <w:rFonts w:hint="cs"/>
            <w:rtl/>
          </w:rPr>
          <w:t xml:space="preserve">. این </w:t>
        </w:r>
      </w:ins>
      <w:ins w:id="1330" w:author="Sajjad Abed" w:date="2022-08-25T13:09:00Z">
        <w:r w:rsidR="00986E87">
          <w:rPr>
            <w:rFonts w:hint="cs"/>
            <w:rtl/>
          </w:rPr>
          <w:t xml:space="preserve">دسته </w:t>
        </w:r>
        <w:proofErr w:type="spellStart"/>
        <w:r w:rsidR="00986E87">
          <w:rPr>
            <w:rFonts w:hint="cs"/>
            <w:rtl/>
          </w:rPr>
          <w:t>ویژگی‌های</w:t>
        </w:r>
        <w:proofErr w:type="spellEnd"/>
        <w:r w:rsidR="00986E87">
          <w:rPr>
            <w:rFonts w:hint="cs"/>
            <w:rtl/>
          </w:rPr>
          <w:t xml:space="preserve"> یک محصول برای تمام افراد یکسان خواهد بود. در </w:t>
        </w:r>
        <w:proofErr w:type="spellStart"/>
        <w:r w:rsidR="00986E87">
          <w:rPr>
            <w:rFonts w:hint="cs"/>
            <w:rtl/>
          </w:rPr>
          <w:t>دیتاست</w:t>
        </w:r>
        <w:proofErr w:type="spellEnd"/>
        <w:r w:rsidR="00986E87">
          <w:rPr>
            <w:rFonts w:hint="cs"/>
            <w:rtl/>
          </w:rPr>
          <w:t xml:space="preserve"> داده </w:t>
        </w:r>
      </w:ins>
      <w:ins w:id="1331" w:author="Sajjad Abed" w:date="2022-08-25T13:10:00Z">
        <w:r w:rsidR="00986E87">
          <w:rPr>
            <w:rFonts w:hint="cs"/>
            <w:rtl/>
          </w:rPr>
          <w:t xml:space="preserve">شده </w:t>
        </w:r>
        <w:proofErr w:type="spellStart"/>
        <w:r w:rsidR="00986E87">
          <w:rPr>
            <w:rFonts w:hint="cs"/>
            <w:rtl/>
          </w:rPr>
          <w:t>می‌توانیم</w:t>
        </w:r>
        <w:proofErr w:type="spellEnd"/>
        <w:r w:rsidR="00986E87">
          <w:rPr>
            <w:rFonts w:hint="cs"/>
            <w:rtl/>
          </w:rPr>
          <w:t xml:space="preserve"> به کمک </w:t>
        </w:r>
        <w:proofErr w:type="spellStart"/>
        <w:r w:rsidR="00986E87">
          <w:rPr>
            <w:rFonts w:hint="cs"/>
            <w:rtl/>
          </w:rPr>
          <w:t>داده‌ها</w:t>
        </w:r>
        <w:proofErr w:type="spellEnd"/>
        <w:r w:rsidR="00986E87">
          <w:rPr>
            <w:rFonts w:hint="cs"/>
            <w:rtl/>
          </w:rPr>
          <w:t xml:space="preserve"> </w:t>
        </w:r>
        <w:proofErr w:type="spellStart"/>
        <w:r w:rsidR="00986E87">
          <w:rPr>
            <w:rFonts w:hint="cs"/>
            <w:rtl/>
          </w:rPr>
          <w:t>ویژگی‌های</w:t>
        </w:r>
        <w:proofErr w:type="spellEnd"/>
        <w:r w:rsidR="00986E87">
          <w:rPr>
            <w:rFonts w:hint="cs"/>
            <w:rtl/>
          </w:rPr>
          <w:t xml:space="preserve"> زیر را از این دسته ایجاد کنیم</w:t>
        </w:r>
      </w:ins>
      <w:ins w:id="1332" w:author="Sajjad Abed" w:date="2022-08-25T13:19:00Z">
        <w:r w:rsidR="00271198">
          <w:rPr>
            <w:rFonts w:hint="cs"/>
            <w:rtl/>
          </w:rPr>
          <w:t>:</w:t>
        </w:r>
      </w:ins>
    </w:p>
    <w:p w14:paraId="68398A78" w14:textId="14836B59" w:rsidR="00271198" w:rsidRDefault="00271198" w:rsidP="00271198">
      <w:pPr>
        <w:pStyle w:val="ListParagraph"/>
        <w:numPr>
          <w:ilvl w:val="0"/>
          <w:numId w:val="10"/>
        </w:numPr>
        <w:rPr>
          <w:ins w:id="1333" w:author="Sajjad Abed" w:date="2022-08-25T17:09:00Z"/>
        </w:rPr>
      </w:pPr>
      <w:ins w:id="1334" w:author="Sajjad Abed" w:date="2022-08-25T13:20:00Z">
        <w:r w:rsidRPr="0031056A">
          <w:rPr>
            <w:rFonts w:hint="eastAsia"/>
            <w:b/>
            <w:bCs/>
            <w:rtl/>
            <w:rPrChange w:id="1335" w:author="Sajjad Abed" w:date="2022-09-04T17:24:00Z">
              <w:rPr>
                <w:rFonts w:hint="eastAsia"/>
                <w:rtl/>
              </w:rPr>
            </w:rPrChange>
          </w:rPr>
          <w:t>نرخ</w:t>
        </w:r>
        <w:r w:rsidRPr="0031056A">
          <w:rPr>
            <w:b/>
            <w:bCs/>
            <w:rtl/>
            <w:rPrChange w:id="1336" w:author="Sajjad Abed" w:date="2022-09-04T17:24:00Z">
              <w:rPr>
                <w:rtl/>
              </w:rPr>
            </w:rPrChange>
          </w:rPr>
          <w:t xml:space="preserve"> </w:t>
        </w:r>
        <w:proofErr w:type="spellStart"/>
        <w:r w:rsidRPr="0031056A">
          <w:rPr>
            <w:rFonts w:hint="eastAsia"/>
            <w:b/>
            <w:bCs/>
            <w:rtl/>
            <w:rPrChange w:id="1337" w:author="Sajjad Abed" w:date="2022-09-04T17:24:00Z">
              <w:rPr>
                <w:rFonts w:hint="eastAsia"/>
                <w:rtl/>
              </w:rPr>
            </w:rPrChange>
          </w:rPr>
          <w:t>بازخر</w:t>
        </w:r>
        <w:r w:rsidRPr="0031056A">
          <w:rPr>
            <w:rFonts w:hint="cs"/>
            <w:b/>
            <w:bCs/>
            <w:rtl/>
            <w:rPrChange w:id="1338" w:author="Sajjad Abed" w:date="2022-09-04T17:24:00Z">
              <w:rPr>
                <w:rFonts w:hint="cs"/>
                <w:rtl/>
              </w:rPr>
            </w:rPrChange>
          </w:rPr>
          <w:t>ی</w:t>
        </w:r>
        <w:r w:rsidRPr="0031056A">
          <w:rPr>
            <w:rFonts w:hint="eastAsia"/>
            <w:b/>
            <w:bCs/>
            <w:rtl/>
            <w:rPrChange w:id="1339" w:author="Sajjad Abed" w:date="2022-09-04T17:24:00Z">
              <w:rPr>
                <w:rFonts w:hint="eastAsia"/>
                <w:rtl/>
              </w:rPr>
            </w:rPrChange>
          </w:rPr>
          <w:t>د</w:t>
        </w:r>
        <w:proofErr w:type="spellEnd"/>
        <w:r w:rsidRPr="0031056A">
          <w:rPr>
            <w:b/>
            <w:bCs/>
            <w:rtl/>
            <w:rPrChange w:id="1340" w:author="Sajjad Abed" w:date="2022-09-04T17:24:00Z">
              <w:rPr>
                <w:rtl/>
              </w:rPr>
            </w:rPrChange>
          </w:rPr>
          <w:t xml:space="preserve"> شدن</w:t>
        </w:r>
        <w:r>
          <w:rPr>
            <w:rFonts w:hint="cs"/>
            <w:rtl/>
          </w:rPr>
          <w:t xml:space="preserve">: تعداد </w:t>
        </w:r>
        <w:proofErr w:type="spellStart"/>
        <w:r>
          <w:rPr>
            <w:rFonts w:hint="cs"/>
            <w:rtl/>
          </w:rPr>
          <w:t>دفعاتی</w:t>
        </w:r>
        <w:proofErr w:type="spellEnd"/>
        <w:r>
          <w:rPr>
            <w:rFonts w:hint="cs"/>
            <w:rtl/>
          </w:rPr>
          <w:t xml:space="preserve"> که این کالا </w:t>
        </w:r>
        <w:proofErr w:type="spellStart"/>
        <w:r>
          <w:rPr>
            <w:rFonts w:hint="cs"/>
            <w:rtl/>
          </w:rPr>
          <w:t>بازخرید</w:t>
        </w:r>
        <w:proofErr w:type="spellEnd"/>
        <w:r>
          <w:rPr>
            <w:rFonts w:hint="cs"/>
            <w:rtl/>
          </w:rPr>
          <w:t xml:space="preserve"> شده به کل تعداد </w:t>
        </w:r>
        <w:proofErr w:type="spellStart"/>
        <w:r>
          <w:rPr>
            <w:rFonts w:hint="cs"/>
            <w:rtl/>
          </w:rPr>
          <w:t>دفعاتی</w:t>
        </w:r>
        <w:proofErr w:type="spellEnd"/>
        <w:r>
          <w:rPr>
            <w:rFonts w:hint="cs"/>
            <w:rtl/>
          </w:rPr>
          <w:t xml:space="preserve"> که خریداری شده است.</w:t>
        </w:r>
      </w:ins>
    </w:p>
    <w:p w14:paraId="20FB179D" w14:textId="7A69D3C4" w:rsidR="005B3DD4" w:rsidRPr="005B3DD4" w:rsidRDefault="005B3DD4" w:rsidP="005B3DD4">
      <w:pPr>
        <w:pStyle w:val="ListParagraph"/>
        <w:numPr>
          <w:ilvl w:val="0"/>
          <w:numId w:val="10"/>
        </w:numPr>
        <w:rPr>
          <w:ins w:id="1341" w:author="Sajjad Abed" w:date="2022-08-25T17:09:00Z"/>
          <w:rtl/>
        </w:rPr>
      </w:pPr>
      <w:proofErr w:type="spellStart"/>
      <w:ins w:id="1342" w:author="Sajjad Abed" w:date="2022-08-25T17:09:00Z">
        <w:r w:rsidRPr="0031056A">
          <w:rPr>
            <w:b/>
            <w:bCs/>
            <w:rPrChange w:id="1343" w:author="Sajjad Abed" w:date="2022-09-04T17:24:00Z">
              <w:rPr/>
            </w:rPrChange>
          </w:rPr>
          <w:t>p_reduced_features</w:t>
        </w:r>
        <w:proofErr w:type="spellEnd"/>
        <w:r w:rsidRPr="005B3DD4">
          <w:rPr>
            <w:rtl/>
          </w:rPr>
          <w:t>: همانطور که اشاره شد کلاس برخ</w:t>
        </w:r>
        <w:r w:rsidRPr="005B3DD4">
          <w:rPr>
            <w:rFonts w:hint="cs"/>
            <w:rtl/>
          </w:rPr>
          <w:t>ی</w:t>
        </w:r>
        <w:r w:rsidRPr="005B3DD4">
          <w:rPr>
            <w:rtl/>
          </w:rPr>
          <w:t xml:space="preserve"> از اجناس </w:t>
        </w:r>
        <w:proofErr w:type="spellStart"/>
        <w:r w:rsidRPr="005B3DD4">
          <w:rPr>
            <w:rtl/>
          </w:rPr>
          <w:t>م</w:t>
        </w:r>
        <w:r w:rsidRPr="005B3DD4">
          <w:rPr>
            <w:rFonts w:hint="cs"/>
            <w:rtl/>
          </w:rPr>
          <w:t>ی‌</w:t>
        </w:r>
        <w:r w:rsidRPr="005B3DD4">
          <w:rPr>
            <w:rFonts w:hint="eastAsia"/>
            <w:rtl/>
          </w:rPr>
          <w:t>تواند</w:t>
        </w:r>
        <w:proofErr w:type="spellEnd"/>
        <w:r w:rsidRPr="005B3DD4">
          <w:rPr>
            <w:rtl/>
          </w:rPr>
          <w:t xml:space="preserve"> به </w:t>
        </w:r>
        <w:proofErr w:type="spellStart"/>
        <w:r w:rsidRPr="005B3DD4">
          <w:rPr>
            <w:rtl/>
          </w:rPr>
          <w:t>گونه‌ا</w:t>
        </w:r>
        <w:r w:rsidRPr="005B3DD4">
          <w:rPr>
            <w:rFonts w:hint="cs"/>
            <w:rtl/>
          </w:rPr>
          <w:t>ی</w:t>
        </w:r>
        <w:proofErr w:type="spellEnd"/>
        <w:r w:rsidRPr="005B3DD4">
          <w:rPr>
            <w:rtl/>
          </w:rPr>
          <w:t xml:space="preserve"> باشد که مشتر</w:t>
        </w:r>
        <w:r w:rsidRPr="005B3DD4">
          <w:rPr>
            <w:rFonts w:hint="cs"/>
            <w:rtl/>
          </w:rPr>
          <w:t>ی</w:t>
        </w:r>
        <w:r w:rsidRPr="005B3DD4">
          <w:rPr>
            <w:rFonts w:hint="eastAsia"/>
            <w:rtl/>
          </w:rPr>
          <w:t>ان</w:t>
        </w:r>
        <w:r w:rsidRPr="005B3DD4">
          <w:rPr>
            <w:rtl/>
          </w:rPr>
          <w:t xml:space="preserve"> به </w:t>
        </w:r>
        <w:proofErr w:type="spellStart"/>
        <w:r w:rsidRPr="005B3DD4">
          <w:rPr>
            <w:rtl/>
          </w:rPr>
          <w:t>آن‌ها</w:t>
        </w:r>
        <w:proofErr w:type="spellEnd"/>
        <w:r w:rsidRPr="005B3DD4">
          <w:rPr>
            <w:rtl/>
          </w:rPr>
          <w:t xml:space="preserve"> ن</w:t>
        </w:r>
        <w:r w:rsidRPr="005B3DD4">
          <w:rPr>
            <w:rFonts w:hint="cs"/>
            <w:rtl/>
          </w:rPr>
          <w:t>ی</w:t>
        </w:r>
        <w:r w:rsidRPr="005B3DD4">
          <w:rPr>
            <w:rFonts w:hint="eastAsia"/>
            <w:rtl/>
          </w:rPr>
          <w:t>از</w:t>
        </w:r>
        <w:r w:rsidRPr="005B3DD4">
          <w:rPr>
            <w:rtl/>
          </w:rPr>
          <w:t xml:space="preserve"> روزانه دارند و با </w:t>
        </w:r>
        <w:proofErr w:type="spellStart"/>
        <w:r w:rsidRPr="005B3DD4">
          <w:rPr>
            <w:rtl/>
          </w:rPr>
          <w:t>فاصله‌ها</w:t>
        </w:r>
        <w:r w:rsidRPr="005B3DD4">
          <w:rPr>
            <w:rFonts w:hint="cs"/>
            <w:rtl/>
          </w:rPr>
          <w:t>ی</w:t>
        </w:r>
        <w:proofErr w:type="spellEnd"/>
        <w:r w:rsidRPr="005B3DD4">
          <w:rPr>
            <w:rtl/>
          </w:rPr>
          <w:t xml:space="preserve"> زمان</w:t>
        </w:r>
        <w:r w:rsidRPr="005B3DD4">
          <w:rPr>
            <w:rFonts w:hint="cs"/>
            <w:rtl/>
          </w:rPr>
          <w:t>ی</w:t>
        </w:r>
        <w:r w:rsidRPr="005B3DD4">
          <w:rPr>
            <w:rtl/>
          </w:rPr>
          <w:t xml:space="preserve"> مشخص</w:t>
        </w:r>
        <w:r w:rsidRPr="005B3DD4">
          <w:rPr>
            <w:rFonts w:hint="cs"/>
            <w:rtl/>
          </w:rPr>
          <w:t>ی</w:t>
        </w:r>
        <w:r w:rsidRPr="005B3DD4">
          <w:rPr>
            <w:rtl/>
          </w:rPr>
          <w:t xml:space="preserve"> از </w:t>
        </w:r>
        <w:proofErr w:type="spellStart"/>
        <w:r w:rsidRPr="005B3DD4">
          <w:rPr>
            <w:rtl/>
          </w:rPr>
          <w:t>آن‌ها</w:t>
        </w:r>
        <w:proofErr w:type="spellEnd"/>
        <w:r w:rsidRPr="005B3DD4">
          <w:rPr>
            <w:rtl/>
          </w:rPr>
          <w:t xml:space="preserve"> خر</w:t>
        </w:r>
        <w:r w:rsidRPr="005B3DD4">
          <w:rPr>
            <w:rFonts w:hint="cs"/>
            <w:rtl/>
          </w:rPr>
          <w:t>ی</w:t>
        </w:r>
        <w:r w:rsidRPr="005B3DD4">
          <w:rPr>
            <w:rFonts w:hint="eastAsia"/>
            <w:rtl/>
          </w:rPr>
          <w:t>د</w:t>
        </w:r>
        <w:r w:rsidRPr="005B3DD4">
          <w:rPr>
            <w:rtl/>
          </w:rPr>
          <w:t xml:space="preserve"> </w:t>
        </w:r>
        <w:proofErr w:type="spellStart"/>
        <w:r w:rsidRPr="005B3DD4">
          <w:rPr>
            <w:rtl/>
          </w:rPr>
          <w:t>م</w:t>
        </w:r>
        <w:r w:rsidRPr="005B3DD4">
          <w:rPr>
            <w:rFonts w:hint="cs"/>
            <w:rtl/>
          </w:rPr>
          <w:t>ی‌</w:t>
        </w:r>
        <w:r w:rsidRPr="005B3DD4">
          <w:rPr>
            <w:rFonts w:hint="eastAsia"/>
            <w:rtl/>
          </w:rPr>
          <w:t>کنند</w:t>
        </w:r>
        <w:proofErr w:type="spellEnd"/>
        <w:r w:rsidRPr="005B3DD4">
          <w:rPr>
            <w:rtl/>
          </w:rPr>
          <w:t xml:space="preserve">. چند </w:t>
        </w:r>
        <w:proofErr w:type="spellStart"/>
        <w:r w:rsidRPr="005B3DD4">
          <w:rPr>
            <w:rtl/>
          </w:rPr>
          <w:t>دسته‌</w:t>
        </w:r>
        <w:r w:rsidRPr="005B3DD4">
          <w:rPr>
            <w:rFonts w:hint="cs"/>
            <w:rtl/>
          </w:rPr>
          <w:t>ی</w:t>
        </w:r>
        <w:proofErr w:type="spellEnd"/>
        <w:r w:rsidRPr="005B3DD4">
          <w:rPr>
            <w:rtl/>
          </w:rPr>
          <w:t xml:space="preserve"> مهم ا</w:t>
        </w:r>
        <w:r w:rsidRPr="005B3DD4">
          <w:rPr>
            <w:rFonts w:hint="cs"/>
            <w:rtl/>
          </w:rPr>
          <w:t>ی</w:t>
        </w:r>
        <w:r w:rsidRPr="005B3DD4">
          <w:rPr>
            <w:rFonts w:hint="eastAsia"/>
            <w:rtl/>
          </w:rPr>
          <w:t>ن</w:t>
        </w:r>
        <w:r w:rsidRPr="005B3DD4">
          <w:rPr>
            <w:rtl/>
          </w:rPr>
          <w:t xml:space="preserve"> اجناس عبارتند از ش</w:t>
        </w:r>
        <w:r w:rsidRPr="005B3DD4">
          <w:rPr>
            <w:rFonts w:hint="cs"/>
            <w:rtl/>
          </w:rPr>
          <w:t>ی</w:t>
        </w:r>
        <w:r w:rsidRPr="005B3DD4">
          <w:rPr>
            <w:rFonts w:hint="eastAsia"/>
            <w:rtl/>
          </w:rPr>
          <w:t>ر،</w:t>
        </w:r>
        <w:r w:rsidRPr="005B3DD4">
          <w:rPr>
            <w:rtl/>
          </w:rPr>
          <w:t xml:space="preserve"> سبز</w:t>
        </w:r>
        <w:r w:rsidRPr="005B3DD4">
          <w:rPr>
            <w:rFonts w:hint="cs"/>
            <w:rtl/>
          </w:rPr>
          <w:t>ی</w:t>
        </w:r>
        <w:r w:rsidRPr="005B3DD4">
          <w:rPr>
            <w:rtl/>
          </w:rPr>
          <w:t xml:space="preserve"> و </w:t>
        </w:r>
        <w:proofErr w:type="spellStart"/>
        <w:r w:rsidRPr="005B3DD4">
          <w:rPr>
            <w:rtl/>
          </w:rPr>
          <w:t>ص</w:t>
        </w:r>
        <w:r w:rsidRPr="005B3DD4">
          <w:rPr>
            <w:rFonts w:hint="cs"/>
            <w:rtl/>
          </w:rPr>
          <w:t>ی</w:t>
        </w:r>
        <w:r w:rsidRPr="005B3DD4">
          <w:rPr>
            <w:rFonts w:hint="eastAsia"/>
            <w:rtl/>
          </w:rPr>
          <w:t>ف</w:t>
        </w:r>
        <w:r w:rsidRPr="005B3DD4">
          <w:rPr>
            <w:rFonts w:hint="cs"/>
            <w:rtl/>
          </w:rPr>
          <w:t>ی‌</w:t>
        </w:r>
        <w:r w:rsidRPr="005B3DD4">
          <w:rPr>
            <w:rFonts w:hint="eastAsia"/>
            <w:rtl/>
          </w:rPr>
          <w:t>جات</w:t>
        </w:r>
        <w:proofErr w:type="spellEnd"/>
        <w:r w:rsidRPr="005B3DD4">
          <w:rPr>
            <w:rFonts w:hint="eastAsia"/>
            <w:rtl/>
          </w:rPr>
          <w:t>،‌</w:t>
        </w:r>
        <w:r w:rsidRPr="005B3DD4">
          <w:rPr>
            <w:rtl/>
          </w:rPr>
          <w:t xml:space="preserve"> م</w:t>
        </w:r>
        <w:r w:rsidRPr="005B3DD4">
          <w:rPr>
            <w:rFonts w:hint="cs"/>
            <w:rtl/>
          </w:rPr>
          <w:t>ی</w:t>
        </w:r>
        <w:r w:rsidRPr="005B3DD4">
          <w:rPr>
            <w:rFonts w:hint="eastAsia"/>
            <w:rtl/>
          </w:rPr>
          <w:t>وه‌،</w:t>
        </w:r>
        <w:r w:rsidRPr="005B3DD4">
          <w:rPr>
            <w:rtl/>
          </w:rPr>
          <w:t xml:space="preserve"> سا</w:t>
        </w:r>
        <w:r w:rsidRPr="005B3DD4">
          <w:rPr>
            <w:rFonts w:hint="cs"/>
            <w:rtl/>
          </w:rPr>
          <w:t>ی</w:t>
        </w:r>
        <w:r w:rsidRPr="005B3DD4">
          <w:rPr>
            <w:rFonts w:hint="eastAsia"/>
            <w:rtl/>
          </w:rPr>
          <w:t>ر</w:t>
        </w:r>
        <w:r w:rsidRPr="005B3DD4">
          <w:rPr>
            <w:rtl/>
          </w:rPr>
          <w:t xml:space="preserve"> لبن</w:t>
        </w:r>
        <w:r w:rsidRPr="005B3DD4">
          <w:rPr>
            <w:rFonts w:hint="cs"/>
            <w:rtl/>
          </w:rPr>
          <w:t>ی</w:t>
        </w:r>
        <w:r w:rsidRPr="005B3DD4">
          <w:rPr>
            <w:rFonts w:hint="eastAsia"/>
            <w:rtl/>
          </w:rPr>
          <w:t>ات،</w:t>
        </w:r>
        <w:r w:rsidRPr="005B3DD4">
          <w:rPr>
            <w:rtl/>
          </w:rPr>
          <w:t xml:space="preserve"> پروتئ</w:t>
        </w:r>
        <w:r w:rsidRPr="005B3DD4">
          <w:rPr>
            <w:rFonts w:hint="cs"/>
            <w:rtl/>
          </w:rPr>
          <w:t>ی</w:t>
        </w:r>
        <w:r w:rsidRPr="005B3DD4">
          <w:rPr>
            <w:rFonts w:hint="eastAsia"/>
            <w:rtl/>
          </w:rPr>
          <w:t>ن،</w:t>
        </w:r>
        <w:r w:rsidRPr="005B3DD4">
          <w:rPr>
            <w:rtl/>
          </w:rPr>
          <w:t xml:space="preserve"> تنقلات و کالاها</w:t>
        </w:r>
        <w:r w:rsidRPr="005B3DD4">
          <w:rPr>
            <w:rFonts w:hint="cs"/>
            <w:rtl/>
          </w:rPr>
          <w:t>ی</w:t>
        </w:r>
        <w:r w:rsidRPr="005B3DD4">
          <w:rPr>
            <w:rtl/>
          </w:rPr>
          <w:t xml:space="preserve"> اساس</w:t>
        </w:r>
        <w:r w:rsidRPr="005B3DD4">
          <w:rPr>
            <w:rFonts w:hint="cs"/>
            <w:rtl/>
          </w:rPr>
          <w:t>ی</w:t>
        </w:r>
        <w:r w:rsidRPr="005B3DD4">
          <w:rPr>
            <w:rtl/>
          </w:rPr>
          <w:t xml:space="preserve"> مانند روغن، </w:t>
        </w:r>
        <w:proofErr w:type="spellStart"/>
        <w:r w:rsidRPr="005B3DD4">
          <w:rPr>
            <w:rtl/>
          </w:rPr>
          <w:t>تخم‌مرغ</w:t>
        </w:r>
        <w:proofErr w:type="spellEnd"/>
        <w:r w:rsidRPr="005B3DD4">
          <w:rPr>
            <w:rtl/>
          </w:rPr>
          <w:t xml:space="preserve"> و رب کالاها</w:t>
        </w:r>
        <w:r w:rsidRPr="005B3DD4">
          <w:rPr>
            <w:rFonts w:hint="cs"/>
            <w:rtl/>
          </w:rPr>
          <w:t>یی</w:t>
        </w:r>
        <w:r w:rsidRPr="005B3DD4">
          <w:rPr>
            <w:rtl/>
          </w:rPr>
          <w:t xml:space="preserve"> هستند که مرتبا برا</w:t>
        </w:r>
        <w:r w:rsidRPr="005B3DD4">
          <w:rPr>
            <w:rFonts w:hint="cs"/>
            <w:rtl/>
          </w:rPr>
          <w:t>ی</w:t>
        </w:r>
        <w:r w:rsidRPr="005B3DD4">
          <w:rPr>
            <w:rtl/>
          </w:rPr>
          <w:t xml:space="preserve"> </w:t>
        </w:r>
        <w:r w:rsidRPr="005B3DD4">
          <w:rPr>
            <w:rFonts w:hint="cs"/>
            <w:rtl/>
          </w:rPr>
          <w:t>ی</w:t>
        </w:r>
        <w:r w:rsidRPr="005B3DD4">
          <w:rPr>
            <w:rFonts w:hint="eastAsia"/>
            <w:rtl/>
          </w:rPr>
          <w:t>ک</w:t>
        </w:r>
        <w:r w:rsidRPr="005B3DD4">
          <w:rPr>
            <w:rtl/>
          </w:rPr>
          <w:t xml:space="preserve"> مشتر</w:t>
        </w:r>
        <w:r w:rsidRPr="005B3DD4">
          <w:rPr>
            <w:rFonts w:hint="cs"/>
            <w:rtl/>
          </w:rPr>
          <w:t>ی</w:t>
        </w:r>
        <w:r w:rsidRPr="005B3DD4">
          <w:rPr>
            <w:rtl/>
          </w:rPr>
          <w:t xml:space="preserve"> لازم هستند. البته ا</w:t>
        </w:r>
        <w:r w:rsidRPr="005B3DD4">
          <w:rPr>
            <w:rFonts w:hint="cs"/>
            <w:rtl/>
          </w:rPr>
          <w:t>ی</w:t>
        </w:r>
        <w:r w:rsidRPr="005B3DD4">
          <w:rPr>
            <w:rFonts w:hint="eastAsia"/>
            <w:rtl/>
          </w:rPr>
          <w:t>ن</w:t>
        </w:r>
        <w:r w:rsidRPr="005B3DD4">
          <w:rPr>
            <w:rtl/>
          </w:rPr>
          <w:t xml:space="preserve"> کالاها م</w:t>
        </w:r>
        <w:r>
          <w:rPr>
            <w:rFonts w:hint="cs"/>
            <w:rtl/>
          </w:rPr>
          <w:t xml:space="preserve">مکن است </w:t>
        </w:r>
      </w:ins>
      <w:ins w:id="1344" w:author="Sajjad Abed" w:date="2022-08-25T17:10:00Z">
        <w:r>
          <w:rPr>
            <w:rFonts w:hint="cs"/>
            <w:rtl/>
          </w:rPr>
          <w:t xml:space="preserve">با </w:t>
        </w:r>
        <w:proofErr w:type="spellStart"/>
        <w:r>
          <w:rPr>
            <w:rFonts w:hint="cs"/>
            <w:rtl/>
          </w:rPr>
          <w:t>فاصله‌های</w:t>
        </w:r>
        <w:proofErr w:type="spellEnd"/>
        <w:r>
          <w:rPr>
            <w:rFonts w:hint="cs"/>
            <w:rtl/>
          </w:rPr>
          <w:t xml:space="preserve"> متفاوتی نیاز شوند. به عنوان مثال کالایی مانند </w:t>
        </w:r>
      </w:ins>
      <w:ins w:id="1345" w:author="Sajjad Abed" w:date="2022-08-25T17:14:00Z">
        <w:r>
          <w:rPr>
            <w:rFonts w:hint="cs"/>
            <w:rtl/>
          </w:rPr>
          <w:t xml:space="preserve">رب گوجه هر هفته خریداری </w:t>
        </w:r>
        <w:proofErr w:type="spellStart"/>
        <w:r>
          <w:rPr>
            <w:rFonts w:hint="cs"/>
            <w:rtl/>
          </w:rPr>
          <w:t>نمی‌شود</w:t>
        </w:r>
        <w:proofErr w:type="spellEnd"/>
        <w:r>
          <w:rPr>
            <w:rFonts w:hint="cs"/>
            <w:rtl/>
          </w:rPr>
          <w:t xml:space="preserve"> اما در طرف مقابل کالایی مانند شیر بسیار تند مصرف است و ممکن است هر هفته نیز چندین بار نیاز شود (با توجه به تاریخ مصرف کوتاه این محصول) به این دلیل</w:t>
        </w:r>
      </w:ins>
      <w:ins w:id="1346" w:author="Sajjad Abed" w:date="2022-08-25T17:15:00Z">
        <w:r>
          <w:rPr>
            <w:rFonts w:hint="cs"/>
            <w:rtl/>
          </w:rPr>
          <w:t xml:space="preserve"> این </w:t>
        </w:r>
        <w:proofErr w:type="spellStart"/>
        <w:r>
          <w:rPr>
            <w:rFonts w:hint="cs"/>
            <w:rtl/>
          </w:rPr>
          <w:t>ستون‌ها</w:t>
        </w:r>
        <w:proofErr w:type="spellEnd"/>
        <w:r>
          <w:rPr>
            <w:rFonts w:hint="cs"/>
            <w:rtl/>
          </w:rPr>
          <w:t xml:space="preserve"> که مشخص می‌کند هر کالا برای کدام کلاس است ساخته </w:t>
        </w:r>
        <w:proofErr w:type="spellStart"/>
        <w:r>
          <w:rPr>
            <w:rFonts w:hint="cs"/>
            <w:rtl/>
          </w:rPr>
          <w:t>می‌شوند</w:t>
        </w:r>
        <w:proofErr w:type="spellEnd"/>
        <w:r>
          <w:rPr>
            <w:rFonts w:hint="cs"/>
            <w:rtl/>
          </w:rPr>
          <w:t xml:space="preserve"> اما برای جلوگیری از </w:t>
        </w:r>
      </w:ins>
      <w:ins w:id="1347" w:author="Sajjad Abed" w:date="2022-08-25T17:16:00Z">
        <w:r>
          <w:rPr>
            <w:rFonts w:hint="cs"/>
            <w:rtl/>
          </w:rPr>
          <w:t xml:space="preserve">زیاد شدن تعداد </w:t>
        </w:r>
        <w:proofErr w:type="spellStart"/>
        <w:r>
          <w:rPr>
            <w:rFonts w:hint="cs"/>
            <w:rtl/>
          </w:rPr>
          <w:t>فیچرها</w:t>
        </w:r>
        <w:proofErr w:type="spellEnd"/>
        <w:r>
          <w:rPr>
            <w:rFonts w:hint="cs"/>
            <w:rtl/>
          </w:rPr>
          <w:t xml:space="preserve"> که زمان آموزش دادن </w:t>
        </w:r>
        <w:proofErr w:type="spellStart"/>
        <w:r>
          <w:rPr>
            <w:rFonts w:hint="cs"/>
            <w:rtl/>
          </w:rPr>
          <w:t>الگوریتم</w:t>
        </w:r>
        <w:proofErr w:type="spellEnd"/>
        <w:r>
          <w:rPr>
            <w:rFonts w:hint="cs"/>
            <w:rtl/>
          </w:rPr>
          <w:t xml:space="preserve"> را افزایش </w:t>
        </w:r>
        <w:proofErr w:type="spellStart"/>
        <w:r>
          <w:rPr>
            <w:rFonts w:hint="cs"/>
            <w:rtl/>
          </w:rPr>
          <w:t>می‌دهد</w:t>
        </w:r>
        <w:proofErr w:type="spellEnd"/>
        <w:r>
          <w:rPr>
            <w:rFonts w:hint="cs"/>
            <w:rtl/>
          </w:rPr>
          <w:t xml:space="preserve">، از روش </w:t>
        </w:r>
        <w:r>
          <w:t>NMF</w:t>
        </w:r>
        <w:r>
          <w:rPr>
            <w:rFonts w:hint="cs"/>
            <w:rtl/>
          </w:rPr>
          <w:t xml:space="preserve"> برای کاهش ابعاد این </w:t>
        </w:r>
        <w:proofErr w:type="spellStart"/>
        <w:r>
          <w:rPr>
            <w:rFonts w:hint="cs"/>
            <w:rtl/>
          </w:rPr>
          <w:t>ستون‌ها</w:t>
        </w:r>
        <w:proofErr w:type="spellEnd"/>
        <w:r>
          <w:rPr>
            <w:rFonts w:hint="cs"/>
            <w:rtl/>
          </w:rPr>
          <w:t xml:space="preserve"> به سه ستون استفاده </w:t>
        </w:r>
        <w:proofErr w:type="spellStart"/>
        <w:r>
          <w:rPr>
            <w:rFonts w:hint="cs"/>
            <w:rtl/>
          </w:rPr>
          <w:t>می</w:t>
        </w:r>
      </w:ins>
      <w:ins w:id="1348" w:author="Sajjad Abed" w:date="2022-08-25T17:17:00Z">
        <w:r>
          <w:rPr>
            <w:rFonts w:hint="cs"/>
            <w:rtl/>
          </w:rPr>
          <w:t>‌کنیم</w:t>
        </w:r>
        <w:proofErr w:type="spellEnd"/>
        <w:r>
          <w:rPr>
            <w:rFonts w:hint="cs"/>
            <w:rtl/>
          </w:rPr>
          <w:t xml:space="preserve"> که این ستون‌‌ها را </w:t>
        </w:r>
        <w:proofErr w:type="spellStart"/>
        <w:r>
          <w:t>p_reduced_features</w:t>
        </w:r>
        <w:proofErr w:type="spellEnd"/>
        <w:r>
          <w:rPr>
            <w:rFonts w:hint="cs"/>
            <w:rtl/>
          </w:rPr>
          <w:t xml:space="preserve"> نامگذاری </w:t>
        </w:r>
        <w:proofErr w:type="spellStart"/>
        <w:r>
          <w:rPr>
            <w:rFonts w:hint="cs"/>
            <w:rtl/>
          </w:rPr>
          <w:t>می‌کنیم</w:t>
        </w:r>
        <w:proofErr w:type="spellEnd"/>
        <w:r>
          <w:rPr>
            <w:rFonts w:hint="cs"/>
            <w:rtl/>
          </w:rPr>
          <w:t>.</w:t>
        </w:r>
      </w:ins>
    </w:p>
    <w:p w14:paraId="64C9B96C" w14:textId="77C0A2FB" w:rsidR="006650A0" w:rsidRDefault="006650A0" w:rsidP="00C303D9">
      <w:pPr>
        <w:pStyle w:val="Heading2"/>
        <w:rPr>
          <w:ins w:id="1349" w:author="Sajjad Abed" w:date="2022-08-25T17:30:00Z"/>
          <w:rtl/>
        </w:rPr>
      </w:pPr>
      <w:bookmarkStart w:id="1350" w:name="_Toc112409014"/>
      <w:r>
        <w:rPr>
          <w:rFonts w:hint="cs"/>
          <w:rtl/>
        </w:rPr>
        <w:t xml:space="preserve">ساخت </w:t>
      </w:r>
      <w:proofErr w:type="spellStart"/>
      <w:r>
        <w:rPr>
          <w:rFonts w:hint="cs"/>
          <w:rtl/>
        </w:rPr>
        <w:t>ویژگی‌های</w:t>
      </w:r>
      <w:proofErr w:type="spellEnd"/>
      <w:r>
        <w:rPr>
          <w:rFonts w:hint="cs"/>
          <w:rtl/>
        </w:rPr>
        <w:t xml:space="preserve"> مربوط به کتگوری</w:t>
      </w:r>
      <w:bookmarkEnd w:id="1350"/>
    </w:p>
    <w:p w14:paraId="6C78C8DB" w14:textId="0F211341" w:rsidR="00906165" w:rsidRPr="00830D3B" w:rsidRDefault="00906165">
      <w:pPr>
        <w:pPrChange w:id="1351" w:author="Sajjad Abed" w:date="2022-08-25T17:30:00Z">
          <w:pPr>
            <w:pStyle w:val="Heading2"/>
          </w:pPr>
        </w:pPrChange>
      </w:pPr>
      <w:ins w:id="1352" w:author="Sajjad Abed" w:date="2022-08-25T17:30:00Z">
        <w:r>
          <w:rPr>
            <w:rFonts w:hint="cs"/>
            <w:rtl/>
          </w:rPr>
          <w:t xml:space="preserve">در این بخش تنها </w:t>
        </w:r>
        <w:r w:rsidRPr="00D537F0">
          <w:rPr>
            <w:rFonts w:hint="eastAsia"/>
            <w:b/>
            <w:bCs/>
            <w:rtl/>
            <w:rPrChange w:id="1353" w:author="Sajjad Abed" w:date="2022-09-04T17:41:00Z">
              <w:rPr>
                <w:rFonts w:hint="eastAsia"/>
                <w:rtl/>
              </w:rPr>
            </w:rPrChange>
          </w:rPr>
          <w:t>نرخ</w:t>
        </w:r>
        <w:r w:rsidRPr="00D537F0">
          <w:rPr>
            <w:b/>
            <w:bCs/>
            <w:rtl/>
            <w:rPrChange w:id="1354" w:author="Sajjad Abed" w:date="2022-09-04T17:41:00Z">
              <w:rPr>
                <w:rtl/>
              </w:rPr>
            </w:rPrChange>
          </w:rPr>
          <w:t xml:space="preserve"> </w:t>
        </w:r>
        <w:proofErr w:type="spellStart"/>
        <w:r w:rsidRPr="00D537F0">
          <w:rPr>
            <w:rFonts w:hint="eastAsia"/>
            <w:b/>
            <w:bCs/>
            <w:rtl/>
            <w:rPrChange w:id="1355" w:author="Sajjad Abed" w:date="2022-09-04T17:41:00Z">
              <w:rPr>
                <w:rFonts w:hint="eastAsia"/>
                <w:rtl/>
              </w:rPr>
            </w:rPrChange>
          </w:rPr>
          <w:t>بازخر</w:t>
        </w:r>
        <w:r w:rsidRPr="00D537F0">
          <w:rPr>
            <w:rFonts w:hint="cs"/>
            <w:b/>
            <w:bCs/>
            <w:rtl/>
            <w:rPrChange w:id="1356" w:author="Sajjad Abed" w:date="2022-09-04T17:41:00Z">
              <w:rPr>
                <w:rFonts w:hint="cs"/>
                <w:rtl/>
              </w:rPr>
            </w:rPrChange>
          </w:rPr>
          <w:t>ی</w:t>
        </w:r>
        <w:r w:rsidRPr="00D537F0">
          <w:rPr>
            <w:rFonts w:hint="eastAsia"/>
            <w:b/>
            <w:bCs/>
            <w:rtl/>
            <w:rPrChange w:id="1357" w:author="Sajjad Abed" w:date="2022-09-04T17:41:00Z">
              <w:rPr>
                <w:rFonts w:hint="eastAsia"/>
                <w:rtl/>
              </w:rPr>
            </w:rPrChange>
          </w:rPr>
          <w:t>د</w:t>
        </w:r>
        <w:proofErr w:type="spellEnd"/>
        <w:r w:rsidRPr="00D537F0">
          <w:rPr>
            <w:b/>
            <w:bCs/>
            <w:rtl/>
            <w:rPrChange w:id="1358" w:author="Sajjad Abed" w:date="2022-09-04T17:41:00Z">
              <w:rPr>
                <w:rtl/>
              </w:rPr>
            </w:rPrChange>
          </w:rPr>
          <w:t xml:space="preserve"> شدن </w:t>
        </w:r>
        <w:r w:rsidRPr="00D537F0">
          <w:rPr>
            <w:rFonts w:hint="eastAsia"/>
            <w:b/>
            <w:bCs/>
            <w:rtl/>
            <w:rPrChange w:id="1359" w:author="Sajjad Abed" w:date="2022-09-04T17:41:00Z">
              <w:rPr>
                <w:rFonts w:hint="eastAsia"/>
                <w:rtl/>
              </w:rPr>
            </w:rPrChange>
          </w:rPr>
          <w:t>ک</w:t>
        </w:r>
      </w:ins>
      <w:ins w:id="1360" w:author="Sajjad Abed" w:date="2022-08-25T17:31:00Z">
        <w:r w:rsidRPr="00D537F0">
          <w:rPr>
            <w:rFonts w:hint="eastAsia"/>
            <w:b/>
            <w:bCs/>
            <w:rtl/>
            <w:rPrChange w:id="1361" w:author="Sajjad Abed" w:date="2022-09-04T17:41:00Z">
              <w:rPr>
                <w:rFonts w:hint="eastAsia"/>
                <w:rtl/>
              </w:rPr>
            </w:rPrChange>
          </w:rPr>
          <w:t>تگور</w:t>
        </w:r>
        <w:r w:rsidRPr="00D537F0">
          <w:rPr>
            <w:rFonts w:hint="cs"/>
            <w:b/>
            <w:bCs/>
            <w:rtl/>
            <w:rPrChange w:id="1362" w:author="Sajjad Abed" w:date="2022-09-04T17:41:00Z">
              <w:rPr>
                <w:rFonts w:hint="cs"/>
                <w:rtl/>
              </w:rPr>
            </w:rPrChange>
          </w:rPr>
          <w:t>ی</w:t>
        </w:r>
        <w:r>
          <w:rPr>
            <w:rFonts w:hint="cs"/>
            <w:rtl/>
          </w:rPr>
          <w:t xml:space="preserve"> قرار دارد که نشان </w:t>
        </w:r>
        <w:proofErr w:type="spellStart"/>
        <w:r>
          <w:rPr>
            <w:rFonts w:hint="cs"/>
            <w:rtl/>
          </w:rPr>
          <w:t>می‌دهد</w:t>
        </w:r>
        <w:proofErr w:type="spellEnd"/>
        <w:r>
          <w:rPr>
            <w:rFonts w:hint="cs"/>
            <w:rtl/>
          </w:rPr>
          <w:t xml:space="preserve"> در تمام </w:t>
        </w:r>
        <w:proofErr w:type="spellStart"/>
        <w:r>
          <w:rPr>
            <w:rFonts w:hint="cs"/>
            <w:rtl/>
          </w:rPr>
          <w:t>خرید‌هایی</w:t>
        </w:r>
        <w:proofErr w:type="spellEnd"/>
        <w:r>
          <w:rPr>
            <w:rFonts w:hint="cs"/>
            <w:rtl/>
          </w:rPr>
          <w:t xml:space="preserve"> که از </w:t>
        </w:r>
      </w:ins>
      <w:ins w:id="1363" w:author="Sajjad Abed" w:date="2022-09-04T17:41:00Z">
        <w:r w:rsidR="00D537F0">
          <w:rPr>
            <w:rFonts w:hint="cs"/>
            <w:rtl/>
          </w:rPr>
          <w:t>یک</w:t>
        </w:r>
      </w:ins>
      <w:ins w:id="1364" w:author="Sajjad Abed" w:date="2022-08-25T17:31:00Z">
        <w:r>
          <w:rPr>
            <w:rFonts w:hint="cs"/>
            <w:rtl/>
          </w:rPr>
          <w:t xml:space="preserve"> کتگوری صورت گرفته است، چند درصد مواقع باز خرید بوده است. این نکته حائز اهمیت است که </w:t>
        </w:r>
      </w:ins>
      <w:proofErr w:type="spellStart"/>
      <w:ins w:id="1365" w:author="Sajjad Abed" w:date="2022-08-25T17:33:00Z">
        <w:r>
          <w:rPr>
            <w:rFonts w:hint="cs"/>
            <w:rtl/>
          </w:rPr>
          <w:t>بازخرید</w:t>
        </w:r>
        <w:proofErr w:type="spellEnd"/>
        <w:r>
          <w:rPr>
            <w:rFonts w:hint="cs"/>
            <w:rtl/>
          </w:rPr>
          <w:t xml:space="preserve"> کتگوری به این معنا است که مشتری قبلا از آن کتگوری خرید داشته باشد و </w:t>
        </w:r>
      </w:ins>
      <w:ins w:id="1366" w:author="Sajjad Abed" w:date="2022-08-25T17:34:00Z">
        <w:r>
          <w:rPr>
            <w:rFonts w:hint="cs"/>
            <w:rtl/>
          </w:rPr>
          <w:t>لزومی ندارد که حتما همان کالا را از آن کتگوری خریده باشد.</w:t>
        </w:r>
      </w:ins>
    </w:p>
    <w:p w14:paraId="29DB6350" w14:textId="77777777" w:rsidR="006650A0" w:rsidRDefault="006650A0">
      <w:pPr>
        <w:rPr>
          <w:rtl/>
        </w:rPr>
        <w:pPrChange w:id="1367" w:author="Sajjad Abed" w:date="2022-08-25T17:18:00Z">
          <w:pPr>
            <w:pStyle w:val="Heading2"/>
          </w:pPr>
        </w:pPrChange>
      </w:pPr>
    </w:p>
    <w:p w14:paraId="607DD04C" w14:textId="77777777" w:rsidR="006650A0" w:rsidRDefault="006650A0" w:rsidP="00C303D9">
      <w:pPr>
        <w:pStyle w:val="Heading2"/>
      </w:pPr>
      <w:bookmarkStart w:id="1368" w:name="_Toc112409015"/>
      <w:r>
        <w:rPr>
          <w:rFonts w:hint="cs"/>
          <w:rtl/>
        </w:rPr>
        <w:lastRenderedPageBreak/>
        <w:t xml:space="preserve">ساخت </w:t>
      </w:r>
      <w:proofErr w:type="spellStart"/>
      <w:r>
        <w:rPr>
          <w:rFonts w:hint="cs"/>
          <w:rtl/>
        </w:rPr>
        <w:t>ویژگی‌های</w:t>
      </w:r>
      <w:proofErr w:type="spellEnd"/>
      <w:r>
        <w:rPr>
          <w:rFonts w:hint="cs"/>
          <w:rtl/>
        </w:rPr>
        <w:t xml:space="preserve"> مشتری-محصول</w:t>
      </w:r>
      <w:bookmarkEnd w:id="1368"/>
    </w:p>
    <w:p w14:paraId="55ACE473" w14:textId="4FA4BE43" w:rsidR="006650A0" w:rsidRDefault="00D62884" w:rsidP="005B3DD4">
      <w:pPr>
        <w:rPr>
          <w:ins w:id="1369" w:author="Sajjad Abed" w:date="2022-08-25T17:58:00Z"/>
          <w:rtl/>
        </w:rPr>
      </w:pPr>
      <w:ins w:id="1370" w:author="Sajjad Abed" w:date="2022-08-25T17:49:00Z">
        <w:r>
          <w:rPr>
            <w:rFonts w:hint="cs"/>
            <w:rtl/>
          </w:rPr>
          <w:t xml:space="preserve">این دسته از </w:t>
        </w:r>
        <w:proofErr w:type="spellStart"/>
        <w:r>
          <w:rPr>
            <w:rFonts w:hint="cs"/>
            <w:rtl/>
          </w:rPr>
          <w:t>ویژگی‌ها</w:t>
        </w:r>
        <w:proofErr w:type="spellEnd"/>
        <w:r>
          <w:rPr>
            <w:rFonts w:hint="cs"/>
            <w:rtl/>
          </w:rPr>
          <w:t xml:space="preserve"> که احتمالا </w:t>
        </w:r>
        <w:proofErr w:type="spellStart"/>
        <w:r>
          <w:rPr>
            <w:rFonts w:hint="cs"/>
            <w:rtl/>
          </w:rPr>
          <w:t>مهم‌ترین</w:t>
        </w:r>
        <w:proofErr w:type="spellEnd"/>
        <w:r>
          <w:rPr>
            <w:rFonts w:hint="cs"/>
            <w:rtl/>
          </w:rPr>
          <w:t xml:space="preserve"> بخش </w:t>
        </w:r>
        <w:proofErr w:type="spellStart"/>
        <w:r>
          <w:rPr>
            <w:rFonts w:hint="cs"/>
            <w:rtl/>
          </w:rPr>
          <w:t>ویژگی‌های</w:t>
        </w:r>
        <w:proofErr w:type="spellEnd"/>
        <w:r>
          <w:rPr>
            <w:rFonts w:hint="cs"/>
            <w:rtl/>
          </w:rPr>
          <w:t xml:space="preserve"> ما باشند، رفتار مشتری در قبال یک محصول خاص را نشان </w:t>
        </w:r>
        <w:proofErr w:type="spellStart"/>
        <w:r>
          <w:rPr>
            <w:rFonts w:hint="cs"/>
            <w:rtl/>
          </w:rPr>
          <w:t>می‌دهد</w:t>
        </w:r>
        <w:proofErr w:type="spellEnd"/>
        <w:r>
          <w:rPr>
            <w:rFonts w:hint="cs"/>
            <w:rtl/>
          </w:rPr>
          <w:t xml:space="preserve">. به عنوان مثال نشان </w:t>
        </w:r>
        <w:proofErr w:type="spellStart"/>
        <w:r>
          <w:rPr>
            <w:rFonts w:hint="cs"/>
            <w:rtl/>
          </w:rPr>
          <w:t>می‌دهد</w:t>
        </w:r>
        <w:proofErr w:type="spellEnd"/>
        <w:r>
          <w:rPr>
            <w:rFonts w:hint="cs"/>
            <w:rtl/>
          </w:rPr>
          <w:t xml:space="preserve"> که فرد مذکور به طور مرتب هر هفته در سبد خرید خود آب</w:t>
        </w:r>
      </w:ins>
      <w:ins w:id="1371" w:author="Sajjad Abed" w:date="2022-08-25T17:50:00Z">
        <w:r>
          <w:rPr>
            <w:rFonts w:hint="cs"/>
            <w:rtl/>
          </w:rPr>
          <w:t xml:space="preserve"> </w:t>
        </w:r>
        <w:proofErr w:type="spellStart"/>
        <w:r>
          <w:rPr>
            <w:rFonts w:hint="cs"/>
            <w:rtl/>
          </w:rPr>
          <w:t>آلبالو</w:t>
        </w:r>
        <w:proofErr w:type="spellEnd"/>
        <w:r>
          <w:rPr>
            <w:rFonts w:hint="cs"/>
            <w:rtl/>
          </w:rPr>
          <w:t xml:space="preserve"> داشته است و </w:t>
        </w:r>
      </w:ins>
      <w:ins w:id="1372" w:author="Sajjad Abed" w:date="2022-08-25T17:56:00Z">
        <w:r>
          <w:rPr>
            <w:rFonts w:hint="cs"/>
            <w:rtl/>
          </w:rPr>
          <w:t xml:space="preserve">از طرفی شیر که انتظار </w:t>
        </w:r>
        <w:proofErr w:type="spellStart"/>
        <w:r>
          <w:rPr>
            <w:rFonts w:hint="cs"/>
            <w:rtl/>
          </w:rPr>
          <w:t>می‌رود</w:t>
        </w:r>
        <w:proofErr w:type="spellEnd"/>
        <w:r>
          <w:rPr>
            <w:rFonts w:hint="cs"/>
            <w:rtl/>
          </w:rPr>
          <w:t xml:space="preserve"> به طور مرتب در سبد خرید مشتری باشد را با </w:t>
        </w:r>
        <w:proofErr w:type="spellStart"/>
        <w:r>
          <w:rPr>
            <w:rFonts w:hint="cs"/>
            <w:rtl/>
          </w:rPr>
          <w:t>فاصله‌های</w:t>
        </w:r>
        <w:proofErr w:type="spellEnd"/>
        <w:r>
          <w:rPr>
            <w:rFonts w:hint="cs"/>
            <w:rtl/>
          </w:rPr>
          <w:t xml:space="preserve"> زیاد و غیر منظم خریداری می‌کند. پس از این </w:t>
        </w:r>
        <w:proofErr w:type="spellStart"/>
        <w:r>
          <w:rPr>
            <w:rFonts w:hint="cs"/>
            <w:rtl/>
          </w:rPr>
          <w:t>ویژگی‌ها</w:t>
        </w:r>
        <w:proofErr w:type="spellEnd"/>
        <w:r>
          <w:rPr>
            <w:rFonts w:hint="cs"/>
            <w:rtl/>
          </w:rPr>
          <w:t xml:space="preserve"> می‌توان با دقت بیشتری کار پیش</w:t>
        </w:r>
      </w:ins>
      <w:ins w:id="1373" w:author="Sajjad Abed" w:date="2022-08-25T17:57:00Z">
        <w:r>
          <w:rPr>
            <w:rFonts w:hint="cs"/>
            <w:rtl/>
          </w:rPr>
          <w:t xml:space="preserve">بینی سبد خرید آینده را انجام داد. با توجه به </w:t>
        </w:r>
        <w:proofErr w:type="spellStart"/>
        <w:r>
          <w:rPr>
            <w:rFonts w:hint="cs"/>
            <w:rtl/>
          </w:rPr>
          <w:t>دیتاستی</w:t>
        </w:r>
        <w:proofErr w:type="spellEnd"/>
        <w:r>
          <w:rPr>
            <w:rFonts w:hint="cs"/>
            <w:rtl/>
          </w:rPr>
          <w:t xml:space="preserve"> که داریم این </w:t>
        </w:r>
        <w:proofErr w:type="spellStart"/>
        <w:r>
          <w:rPr>
            <w:rFonts w:hint="cs"/>
            <w:rtl/>
          </w:rPr>
          <w:t>ویژ</w:t>
        </w:r>
      </w:ins>
      <w:ins w:id="1374" w:author="Sajjad Abed" w:date="2022-08-25T17:58:00Z">
        <w:r>
          <w:rPr>
            <w:rFonts w:hint="cs"/>
            <w:rtl/>
          </w:rPr>
          <w:t>گی‌های</w:t>
        </w:r>
        <w:proofErr w:type="spellEnd"/>
        <w:r>
          <w:rPr>
            <w:rFonts w:hint="cs"/>
            <w:rtl/>
          </w:rPr>
          <w:t xml:space="preserve"> مشتری-محصول را </w:t>
        </w:r>
        <w:proofErr w:type="spellStart"/>
        <w:r>
          <w:rPr>
            <w:rFonts w:hint="cs"/>
            <w:rtl/>
          </w:rPr>
          <w:t>می‌توانیم</w:t>
        </w:r>
        <w:proofErr w:type="spellEnd"/>
        <w:r>
          <w:rPr>
            <w:rFonts w:hint="cs"/>
            <w:rtl/>
          </w:rPr>
          <w:t xml:space="preserve"> ایجاد کنیم:</w:t>
        </w:r>
      </w:ins>
    </w:p>
    <w:p w14:paraId="6938122F" w14:textId="7750BE44" w:rsidR="0061573D" w:rsidRDefault="0061573D" w:rsidP="00D62884">
      <w:pPr>
        <w:pStyle w:val="ListParagraph"/>
        <w:numPr>
          <w:ilvl w:val="0"/>
          <w:numId w:val="11"/>
        </w:numPr>
        <w:rPr>
          <w:ins w:id="1375" w:author="Sajjad Abed" w:date="2022-08-25T18:13:00Z"/>
        </w:rPr>
      </w:pPr>
      <w:ins w:id="1376" w:author="Sajjad Abed" w:date="2022-08-25T18:13:00Z">
        <w:r w:rsidRPr="0031056A">
          <w:rPr>
            <w:rFonts w:hint="eastAsia"/>
            <w:b/>
            <w:bCs/>
            <w:rtl/>
            <w:rPrChange w:id="1377" w:author="Sajjad Abed" w:date="2022-09-04T17:25:00Z">
              <w:rPr>
                <w:rFonts w:hint="eastAsia"/>
                <w:rtl/>
              </w:rPr>
            </w:rPrChange>
          </w:rPr>
          <w:t>نرخ</w:t>
        </w:r>
        <w:r w:rsidRPr="0031056A">
          <w:rPr>
            <w:b/>
            <w:bCs/>
            <w:rtl/>
            <w:rPrChange w:id="1378" w:author="Sajjad Abed" w:date="2022-09-04T17:25:00Z">
              <w:rPr>
                <w:rtl/>
              </w:rPr>
            </w:rPrChange>
          </w:rPr>
          <w:t xml:space="preserve"> </w:t>
        </w:r>
        <w:proofErr w:type="spellStart"/>
        <w:r w:rsidRPr="0031056A">
          <w:rPr>
            <w:rFonts w:hint="eastAsia"/>
            <w:b/>
            <w:bCs/>
            <w:rtl/>
            <w:rPrChange w:id="1379" w:author="Sajjad Abed" w:date="2022-09-04T17:25:00Z">
              <w:rPr>
                <w:rFonts w:hint="eastAsia"/>
                <w:rtl/>
              </w:rPr>
            </w:rPrChange>
          </w:rPr>
          <w:t>سفارش‌ده</w:t>
        </w:r>
        <w:r w:rsidRPr="0031056A">
          <w:rPr>
            <w:rFonts w:hint="cs"/>
            <w:b/>
            <w:bCs/>
            <w:rtl/>
            <w:rPrChange w:id="1380" w:author="Sajjad Abed" w:date="2022-09-04T17:25:00Z">
              <w:rPr>
                <w:rFonts w:hint="cs"/>
                <w:rtl/>
              </w:rPr>
            </w:rPrChange>
          </w:rPr>
          <w:t>ی</w:t>
        </w:r>
        <w:proofErr w:type="spellEnd"/>
        <w:r>
          <w:rPr>
            <w:rFonts w:hint="cs"/>
            <w:rtl/>
          </w:rPr>
          <w:t xml:space="preserve">: نشان </w:t>
        </w:r>
        <w:proofErr w:type="spellStart"/>
        <w:r>
          <w:rPr>
            <w:rFonts w:hint="cs"/>
            <w:rtl/>
          </w:rPr>
          <w:t>می‌دهد</w:t>
        </w:r>
        <w:proofErr w:type="spellEnd"/>
        <w:r>
          <w:rPr>
            <w:rFonts w:hint="cs"/>
            <w:rtl/>
          </w:rPr>
          <w:t xml:space="preserve"> این کالا چند درصد از</w:t>
        </w:r>
      </w:ins>
      <w:ins w:id="1381" w:author="Sajjad Abed" w:date="2022-08-25T18:14:00Z">
        <w:r>
          <w:rPr>
            <w:rFonts w:hint="cs"/>
            <w:rtl/>
          </w:rPr>
          <w:t xml:space="preserve"> کالاهایی که مشتری خرید کرده است را شامل </w:t>
        </w:r>
        <w:proofErr w:type="spellStart"/>
        <w:r>
          <w:rPr>
            <w:rFonts w:hint="cs"/>
            <w:rtl/>
          </w:rPr>
          <w:t>می‌شده</w:t>
        </w:r>
        <w:proofErr w:type="spellEnd"/>
        <w:r>
          <w:rPr>
            <w:rFonts w:hint="cs"/>
            <w:rtl/>
          </w:rPr>
          <w:t xml:space="preserve"> است. هر چه تعداد دفعات خرید مشتری بیشتر باشد، این نرخ بیشتر خواهد بود. البته به تعداد کل محصولات خریده شده نیز بستگی دارد.</w:t>
        </w:r>
      </w:ins>
    </w:p>
    <w:p w14:paraId="7E23F45E" w14:textId="720948BB" w:rsidR="00D62884" w:rsidRDefault="0061573D" w:rsidP="00D62884">
      <w:pPr>
        <w:pStyle w:val="ListParagraph"/>
        <w:numPr>
          <w:ilvl w:val="0"/>
          <w:numId w:val="11"/>
        </w:numPr>
        <w:rPr>
          <w:ins w:id="1382" w:author="Sajjad Abed" w:date="2022-08-25T18:12:00Z"/>
        </w:rPr>
      </w:pPr>
      <w:ins w:id="1383" w:author="Sajjad Abed" w:date="2022-08-25T18:10:00Z">
        <w:r w:rsidRPr="0031056A">
          <w:rPr>
            <w:rFonts w:hint="eastAsia"/>
            <w:b/>
            <w:bCs/>
            <w:rtl/>
            <w:rPrChange w:id="1384" w:author="Sajjad Abed" w:date="2022-09-04T17:25:00Z">
              <w:rPr>
                <w:rFonts w:hint="eastAsia"/>
                <w:rtl/>
              </w:rPr>
            </w:rPrChange>
          </w:rPr>
          <w:t>نرخ</w:t>
        </w:r>
        <w:r w:rsidRPr="0031056A">
          <w:rPr>
            <w:b/>
            <w:bCs/>
            <w:rtl/>
            <w:rPrChange w:id="1385" w:author="Sajjad Abed" w:date="2022-09-04T17:25:00Z">
              <w:rPr>
                <w:rtl/>
              </w:rPr>
            </w:rPrChange>
          </w:rPr>
          <w:t xml:space="preserve"> </w:t>
        </w:r>
        <w:proofErr w:type="spellStart"/>
        <w:r w:rsidRPr="0031056A">
          <w:rPr>
            <w:rFonts w:hint="eastAsia"/>
            <w:b/>
            <w:bCs/>
            <w:rtl/>
            <w:rPrChange w:id="1386" w:author="Sajjad Abed" w:date="2022-09-04T17:25:00Z">
              <w:rPr>
                <w:rFonts w:hint="eastAsia"/>
                <w:rtl/>
              </w:rPr>
            </w:rPrChange>
          </w:rPr>
          <w:t>باز</w:t>
        </w:r>
      </w:ins>
      <w:ins w:id="1387" w:author="Sajjad Abed" w:date="2022-08-25T18:11:00Z">
        <w:r w:rsidRPr="0031056A">
          <w:rPr>
            <w:rFonts w:hint="eastAsia"/>
            <w:b/>
            <w:bCs/>
            <w:rtl/>
            <w:rPrChange w:id="1388" w:author="Sajjad Abed" w:date="2022-09-04T17:25:00Z">
              <w:rPr>
                <w:rFonts w:hint="eastAsia"/>
                <w:rtl/>
              </w:rPr>
            </w:rPrChange>
          </w:rPr>
          <w:t>خر</w:t>
        </w:r>
        <w:r w:rsidRPr="0031056A">
          <w:rPr>
            <w:rFonts w:hint="cs"/>
            <w:b/>
            <w:bCs/>
            <w:rtl/>
            <w:rPrChange w:id="1389" w:author="Sajjad Abed" w:date="2022-09-04T17:25:00Z">
              <w:rPr>
                <w:rFonts w:hint="cs"/>
                <w:rtl/>
              </w:rPr>
            </w:rPrChange>
          </w:rPr>
          <w:t>ی</w:t>
        </w:r>
        <w:r w:rsidRPr="0031056A">
          <w:rPr>
            <w:rFonts w:hint="eastAsia"/>
            <w:b/>
            <w:bCs/>
            <w:rtl/>
            <w:rPrChange w:id="1390" w:author="Sajjad Abed" w:date="2022-09-04T17:25:00Z">
              <w:rPr>
                <w:rFonts w:hint="eastAsia"/>
                <w:rtl/>
              </w:rPr>
            </w:rPrChange>
          </w:rPr>
          <w:t>د</w:t>
        </w:r>
        <w:proofErr w:type="spellEnd"/>
        <w:r>
          <w:rPr>
            <w:rFonts w:hint="cs"/>
            <w:rtl/>
          </w:rPr>
          <w:t xml:space="preserve">: در این قسمت نشان داده </w:t>
        </w:r>
        <w:proofErr w:type="spellStart"/>
        <w:r>
          <w:rPr>
            <w:rFonts w:hint="cs"/>
            <w:rtl/>
          </w:rPr>
          <w:t>می‌شود</w:t>
        </w:r>
        <w:proofErr w:type="spellEnd"/>
        <w:r>
          <w:rPr>
            <w:rFonts w:hint="cs"/>
            <w:rtl/>
          </w:rPr>
          <w:t xml:space="preserve"> چند بار از </w:t>
        </w:r>
        <w:proofErr w:type="spellStart"/>
        <w:r>
          <w:rPr>
            <w:rFonts w:hint="cs"/>
            <w:rtl/>
          </w:rPr>
          <w:t>دفعاتی</w:t>
        </w:r>
        <w:proofErr w:type="spellEnd"/>
        <w:r>
          <w:rPr>
            <w:rFonts w:hint="cs"/>
            <w:rtl/>
          </w:rPr>
          <w:t xml:space="preserve"> که مشتری این کالا را خریده است به شکل باز خرید بوده است. در واقع اگر کالا تن</w:t>
        </w:r>
      </w:ins>
      <w:ins w:id="1391" w:author="Sajjad Abed" w:date="2022-08-25T18:12:00Z">
        <w:r>
          <w:rPr>
            <w:rFonts w:hint="cs"/>
            <w:rtl/>
          </w:rPr>
          <w:t xml:space="preserve">ها یک بار خریده شده باشد این نرخ برابر با صفر است و در غیر این صورت هرچه تعداد خرید از این کالا بیشتر باشد این نرخ به یک </w:t>
        </w:r>
        <w:proofErr w:type="spellStart"/>
        <w:r>
          <w:rPr>
            <w:rFonts w:hint="cs"/>
            <w:rtl/>
          </w:rPr>
          <w:t>نزدیک‌تر</w:t>
        </w:r>
        <w:proofErr w:type="spellEnd"/>
        <w:r>
          <w:rPr>
            <w:rFonts w:hint="cs"/>
            <w:rtl/>
          </w:rPr>
          <w:t xml:space="preserve"> </w:t>
        </w:r>
        <w:proofErr w:type="spellStart"/>
        <w:r>
          <w:rPr>
            <w:rFonts w:hint="cs"/>
            <w:rtl/>
          </w:rPr>
          <w:t>می‌شود</w:t>
        </w:r>
        <w:proofErr w:type="spellEnd"/>
        <w:r>
          <w:rPr>
            <w:rFonts w:hint="cs"/>
            <w:rtl/>
          </w:rPr>
          <w:t>.</w:t>
        </w:r>
      </w:ins>
    </w:p>
    <w:p w14:paraId="7646398B" w14:textId="26B4895F" w:rsidR="0061573D" w:rsidRDefault="0061573D" w:rsidP="00D62884">
      <w:pPr>
        <w:pStyle w:val="ListParagraph"/>
        <w:numPr>
          <w:ilvl w:val="0"/>
          <w:numId w:val="11"/>
        </w:numPr>
        <w:rPr>
          <w:ins w:id="1392" w:author="Sajjad Abed" w:date="2022-08-25T18:28:00Z"/>
        </w:rPr>
      </w:pPr>
      <w:ins w:id="1393" w:author="Sajjad Abed" w:date="2022-08-25T18:15:00Z">
        <w:r w:rsidRPr="0031056A">
          <w:rPr>
            <w:rFonts w:hint="eastAsia"/>
            <w:b/>
            <w:bCs/>
            <w:rtl/>
            <w:rPrChange w:id="1394" w:author="Sajjad Abed" w:date="2022-09-04T17:25:00Z">
              <w:rPr>
                <w:rFonts w:hint="eastAsia"/>
                <w:rtl/>
              </w:rPr>
            </w:rPrChange>
          </w:rPr>
          <w:t>فاصله‌</w:t>
        </w:r>
        <w:r w:rsidRPr="0031056A">
          <w:rPr>
            <w:rFonts w:hint="cs"/>
            <w:b/>
            <w:bCs/>
            <w:rtl/>
            <w:rPrChange w:id="1395" w:author="Sajjad Abed" w:date="2022-09-04T17:25:00Z">
              <w:rPr>
                <w:rFonts w:hint="cs"/>
                <w:rtl/>
              </w:rPr>
            </w:rPrChange>
          </w:rPr>
          <w:t>ی</w:t>
        </w:r>
        <w:r w:rsidRPr="0031056A">
          <w:rPr>
            <w:b/>
            <w:bCs/>
            <w:rtl/>
            <w:rPrChange w:id="1396" w:author="Sajjad Abed" w:date="2022-09-04T17:25:00Z">
              <w:rPr>
                <w:rtl/>
              </w:rPr>
            </w:rPrChange>
          </w:rPr>
          <w:t xml:space="preserve"> </w:t>
        </w:r>
      </w:ins>
      <w:proofErr w:type="spellStart"/>
      <w:ins w:id="1397" w:author="Sajjad Abed" w:date="2022-08-25T18:28:00Z">
        <w:r w:rsidR="002F760D" w:rsidRPr="0031056A">
          <w:rPr>
            <w:b/>
            <w:bCs/>
            <w:rPrChange w:id="1398" w:author="Sajjad Abed" w:date="2022-09-04T17:25:00Z">
              <w:rPr/>
            </w:rPrChange>
          </w:rPr>
          <w:t>u_p</w:t>
        </w:r>
        <w:proofErr w:type="spellEnd"/>
        <w:r w:rsidR="002F760D" w:rsidRPr="0031056A">
          <w:rPr>
            <w:b/>
            <w:bCs/>
            <w:rtl/>
            <w:rPrChange w:id="1399" w:author="Sajjad Abed" w:date="2022-09-04T17:25:00Z">
              <w:rPr>
                <w:rtl/>
              </w:rPr>
            </w:rPrChange>
          </w:rPr>
          <w:t xml:space="preserve"> </w:t>
        </w:r>
      </w:ins>
      <w:ins w:id="1400" w:author="Sajjad Abed" w:date="2022-08-25T18:15:00Z">
        <w:r w:rsidRPr="0031056A">
          <w:rPr>
            <w:rFonts w:hint="eastAsia"/>
            <w:b/>
            <w:bCs/>
            <w:rtl/>
            <w:rPrChange w:id="1401" w:author="Sajjad Abed" w:date="2022-09-04T17:25:00Z">
              <w:rPr>
                <w:rFonts w:hint="eastAsia"/>
                <w:rtl/>
              </w:rPr>
            </w:rPrChange>
          </w:rPr>
          <w:t>از</w:t>
        </w:r>
        <w:r w:rsidRPr="0031056A">
          <w:rPr>
            <w:b/>
            <w:bCs/>
            <w:rtl/>
            <w:rPrChange w:id="1402" w:author="Sajjad Abed" w:date="2022-09-04T17:25:00Z">
              <w:rPr>
                <w:rtl/>
              </w:rPr>
            </w:rPrChange>
          </w:rPr>
          <w:t xml:space="preserve"> </w:t>
        </w:r>
        <w:r w:rsidRPr="0031056A">
          <w:rPr>
            <w:rFonts w:hint="eastAsia"/>
            <w:b/>
            <w:bCs/>
            <w:rtl/>
            <w:rPrChange w:id="1403" w:author="Sajjad Abed" w:date="2022-09-04T17:25:00Z">
              <w:rPr>
                <w:rFonts w:hint="eastAsia"/>
                <w:rtl/>
              </w:rPr>
            </w:rPrChange>
          </w:rPr>
          <w:t>خر</w:t>
        </w:r>
        <w:r w:rsidRPr="0031056A">
          <w:rPr>
            <w:rFonts w:hint="cs"/>
            <w:b/>
            <w:bCs/>
            <w:rtl/>
            <w:rPrChange w:id="1404" w:author="Sajjad Abed" w:date="2022-09-04T17:25:00Z">
              <w:rPr>
                <w:rFonts w:hint="cs"/>
                <w:rtl/>
              </w:rPr>
            </w:rPrChange>
          </w:rPr>
          <w:t>ی</w:t>
        </w:r>
        <w:r w:rsidRPr="0031056A">
          <w:rPr>
            <w:rFonts w:hint="eastAsia"/>
            <w:b/>
            <w:bCs/>
            <w:rtl/>
            <w:rPrChange w:id="1405" w:author="Sajjad Abed" w:date="2022-09-04T17:25:00Z">
              <w:rPr>
                <w:rFonts w:hint="eastAsia"/>
                <w:rtl/>
              </w:rPr>
            </w:rPrChange>
          </w:rPr>
          <w:t>د</w:t>
        </w:r>
        <w:r w:rsidRPr="0031056A">
          <w:rPr>
            <w:b/>
            <w:bCs/>
            <w:rtl/>
            <w:rPrChange w:id="1406" w:author="Sajjad Abed" w:date="2022-09-04T17:25:00Z">
              <w:rPr>
                <w:rtl/>
              </w:rPr>
            </w:rPrChange>
          </w:rPr>
          <w:t xml:space="preserve"> </w:t>
        </w:r>
        <w:r w:rsidRPr="0031056A">
          <w:rPr>
            <w:rFonts w:hint="eastAsia"/>
            <w:b/>
            <w:bCs/>
            <w:rtl/>
            <w:rPrChange w:id="1407" w:author="Sajjad Abed" w:date="2022-09-04T17:25:00Z">
              <w:rPr>
                <w:rFonts w:hint="eastAsia"/>
                <w:rtl/>
              </w:rPr>
            </w:rPrChange>
          </w:rPr>
          <w:t>قبل</w:t>
        </w:r>
        <w:r w:rsidRPr="0031056A">
          <w:rPr>
            <w:rFonts w:hint="cs"/>
            <w:b/>
            <w:bCs/>
            <w:rtl/>
            <w:rPrChange w:id="1408" w:author="Sajjad Abed" w:date="2022-09-04T17:25:00Z">
              <w:rPr>
                <w:rFonts w:hint="cs"/>
                <w:rtl/>
              </w:rPr>
            </w:rPrChange>
          </w:rPr>
          <w:t>ی</w:t>
        </w:r>
        <w:r>
          <w:rPr>
            <w:rFonts w:hint="cs"/>
            <w:rtl/>
          </w:rPr>
          <w:t>:</w:t>
        </w:r>
      </w:ins>
      <w:ins w:id="1409" w:author="Sajjad Abed" w:date="2022-08-25T18:16:00Z">
        <w:r>
          <w:rPr>
            <w:rFonts w:hint="cs"/>
            <w:rtl/>
          </w:rPr>
          <w:t xml:space="preserve"> نشان </w:t>
        </w:r>
        <w:proofErr w:type="spellStart"/>
        <w:r>
          <w:rPr>
            <w:rFonts w:hint="cs"/>
            <w:rtl/>
          </w:rPr>
          <w:t>می‌دهد</w:t>
        </w:r>
        <w:proofErr w:type="spellEnd"/>
        <w:r>
          <w:rPr>
            <w:rFonts w:hint="cs"/>
            <w:rtl/>
          </w:rPr>
          <w:t xml:space="preserve"> آخرین باری که مشتری از این کالا در سبد خرید خود داشته است، چند خرید پیش بوده است. </w:t>
        </w:r>
      </w:ins>
    </w:p>
    <w:p w14:paraId="5D0E5DE2" w14:textId="79E71A38" w:rsidR="002F760D" w:rsidRDefault="002F760D" w:rsidP="002F760D">
      <w:pPr>
        <w:pStyle w:val="ListParagraph"/>
        <w:numPr>
          <w:ilvl w:val="0"/>
          <w:numId w:val="11"/>
        </w:numPr>
        <w:rPr>
          <w:ins w:id="1410" w:author="Sajjad Abed" w:date="2022-08-25T18:28:00Z"/>
          <w:rtl/>
        </w:rPr>
      </w:pPr>
      <w:ins w:id="1411" w:author="Sajjad Abed" w:date="2022-08-25T18:28:00Z">
        <w:r w:rsidRPr="0031056A">
          <w:rPr>
            <w:rFonts w:hint="eastAsia"/>
            <w:b/>
            <w:bCs/>
            <w:rtl/>
            <w:rPrChange w:id="1412" w:author="Sajjad Abed" w:date="2022-09-04T17:25:00Z">
              <w:rPr>
                <w:rFonts w:hint="eastAsia"/>
                <w:rtl/>
              </w:rPr>
            </w:rPrChange>
          </w:rPr>
          <w:t>فاصله‌</w:t>
        </w:r>
        <w:r w:rsidRPr="0031056A">
          <w:rPr>
            <w:rFonts w:hint="cs"/>
            <w:b/>
            <w:bCs/>
            <w:rtl/>
            <w:rPrChange w:id="1413" w:author="Sajjad Abed" w:date="2022-09-04T17:25:00Z">
              <w:rPr>
                <w:rFonts w:hint="cs"/>
                <w:rtl/>
              </w:rPr>
            </w:rPrChange>
          </w:rPr>
          <w:t>ی</w:t>
        </w:r>
        <w:r w:rsidRPr="0031056A">
          <w:rPr>
            <w:b/>
            <w:bCs/>
            <w:rtl/>
            <w:rPrChange w:id="1414" w:author="Sajjad Abed" w:date="2022-09-04T17:25:00Z">
              <w:rPr>
                <w:rtl/>
              </w:rPr>
            </w:rPrChange>
          </w:rPr>
          <w:t xml:space="preserve"> </w:t>
        </w:r>
        <w:proofErr w:type="spellStart"/>
        <w:r w:rsidRPr="0031056A">
          <w:rPr>
            <w:b/>
            <w:bCs/>
            <w:rPrChange w:id="1415" w:author="Sajjad Abed" w:date="2022-09-04T17:25:00Z">
              <w:rPr/>
            </w:rPrChange>
          </w:rPr>
          <w:t>u_</w:t>
        </w:r>
      </w:ins>
      <w:ins w:id="1416" w:author="Sajjad Abed" w:date="2022-08-25T18:29:00Z">
        <w:r w:rsidRPr="0031056A">
          <w:rPr>
            <w:b/>
            <w:bCs/>
            <w:rPrChange w:id="1417" w:author="Sajjad Abed" w:date="2022-09-04T17:25:00Z">
              <w:rPr/>
            </w:rPrChange>
          </w:rPr>
          <w:t>t</w:t>
        </w:r>
      </w:ins>
      <w:proofErr w:type="spellEnd"/>
      <w:ins w:id="1418" w:author="Sajjad Abed" w:date="2022-08-25T18:28:00Z">
        <w:r w:rsidRPr="0031056A">
          <w:rPr>
            <w:b/>
            <w:bCs/>
            <w:rtl/>
            <w:rPrChange w:id="1419" w:author="Sajjad Abed" w:date="2022-09-04T17:25:00Z">
              <w:rPr>
                <w:rtl/>
              </w:rPr>
            </w:rPrChange>
          </w:rPr>
          <w:t xml:space="preserve"> از خر</w:t>
        </w:r>
        <w:r w:rsidRPr="0031056A">
          <w:rPr>
            <w:rFonts w:hint="cs"/>
            <w:b/>
            <w:bCs/>
            <w:rtl/>
            <w:rPrChange w:id="1420" w:author="Sajjad Abed" w:date="2022-09-04T17:25:00Z">
              <w:rPr>
                <w:rFonts w:hint="cs"/>
                <w:rtl/>
              </w:rPr>
            </w:rPrChange>
          </w:rPr>
          <w:t>ی</w:t>
        </w:r>
        <w:r w:rsidRPr="0031056A">
          <w:rPr>
            <w:rFonts w:hint="eastAsia"/>
            <w:b/>
            <w:bCs/>
            <w:rtl/>
            <w:rPrChange w:id="1421" w:author="Sajjad Abed" w:date="2022-09-04T17:25:00Z">
              <w:rPr>
                <w:rFonts w:hint="eastAsia"/>
                <w:rtl/>
              </w:rPr>
            </w:rPrChange>
          </w:rPr>
          <w:t>د</w:t>
        </w:r>
        <w:r w:rsidRPr="0031056A">
          <w:rPr>
            <w:b/>
            <w:bCs/>
            <w:rtl/>
            <w:rPrChange w:id="1422" w:author="Sajjad Abed" w:date="2022-09-04T17:25:00Z">
              <w:rPr>
                <w:rtl/>
              </w:rPr>
            </w:rPrChange>
          </w:rPr>
          <w:t xml:space="preserve"> قبل</w:t>
        </w:r>
        <w:r w:rsidRPr="0031056A">
          <w:rPr>
            <w:rFonts w:hint="cs"/>
            <w:b/>
            <w:bCs/>
            <w:rtl/>
            <w:rPrChange w:id="1423" w:author="Sajjad Abed" w:date="2022-09-04T17:25:00Z">
              <w:rPr>
                <w:rFonts w:hint="cs"/>
                <w:rtl/>
              </w:rPr>
            </w:rPrChange>
          </w:rPr>
          <w:t>ی</w:t>
        </w:r>
        <w:r>
          <w:rPr>
            <w:rFonts w:hint="cs"/>
            <w:rtl/>
          </w:rPr>
          <w:t xml:space="preserve">: نشان </w:t>
        </w:r>
        <w:proofErr w:type="spellStart"/>
        <w:r>
          <w:rPr>
            <w:rFonts w:hint="cs"/>
            <w:rtl/>
          </w:rPr>
          <w:t>می‌دهد</w:t>
        </w:r>
        <w:proofErr w:type="spellEnd"/>
        <w:r>
          <w:rPr>
            <w:rFonts w:hint="cs"/>
            <w:rtl/>
          </w:rPr>
          <w:t xml:space="preserve"> آخرین باری که مشتری از این </w:t>
        </w:r>
      </w:ins>
      <w:ins w:id="1424" w:author="Sajjad Abed" w:date="2022-08-25T18:29:00Z">
        <w:r>
          <w:rPr>
            <w:rFonts w:hint="cs"/>
            <w:rtl/>
          </w:rPr>
          <w:t>کتگوری</w:t>
        </w:r>
      </w:ins>
      <w:ins w:id="1425" w:author="Sajjad Abed" w:date="2022-08-25T18:28:00Z">
        <w:r>
          <w:rPr>
            <w:rFonts w:hint="cs"/>
            <w:rtl/>
          </w:rPr>
          <w:t xml:space="preserve"> در سبد خرید خود داشته است، چند خرید پیش بوده است. </w:t>
        </w:r>
      </w:ins>
    </w:p>
    <w:p w14:paraId="77F4A931" w14:textId="3E6DDEA2" w:rsidR="002F760D" w:rsidRDefault="002F760D" w:rsidP="002F760D">
      <w:pPr>
        <w:pStyle w:val="ListParagraph"/>
        <w:numPr>
          <w:ilvl w:val="0"/>
          <w:numId w:val="11"/>
        </w:numPr>
        <w:rPr>
          <w:ins w:id="1426" w:author="Sajjad Abed" w:date="2022-08-25T18:29:00Z"/>
        </w:rPr>
      </w:pPr>
      <w:ins w:id="1427" w:author="Sajjad Abed" w:date="2022-08-25T18:28:00Z">
        <w:r w:rsidRPr="0031056A">
          <w:rPr>
            <w:rFonts w:hint="eastAsia"/>
            <w:b/>
            <w:bCs/>
            <w:rtl/>
            <w:rPrChange w:id="1428" w:author="Sajjad Abed" w:date="2022-09-04T17:25:00Z">
              <w:rPr>
                <w:rFonts w:hint="eastAsia"/>
                <w:rtl/>
              </w:rPr>
            </w:rPrChange>
          </w:rPr>
          <w:t>فاصله‌</w:t>
        </w:r>
        <w:r w:rsidRPr="0031056A">
          <w:rPr>
            <w:rFonts w:hint="cs"/>
            <w:b/>
            <w:bCs/>
            <w:rtl/>
            <w:rPrChange w:id="1429" w:author="Sajjad Abed" w:date="2022-09-04T17:25:00Z">
              <w:rPr>
                <w:rFonts w:hint="cs"/>
                <w:rtl/>
              </w:rPr>
            </w:rPrChange>
          </w:rPr>
          <w:t>ی</w:t>
        </w:r>
        <w:r w:rsidRPr="0031056A">
          <w:rPr>
            <w:b/>
            <w:bCs/>
            <w:rtl/>
            <w:rPrChange w:id="1430" w:author="Sajjad Abed" w:date="2022-09-04T17:25:00Z">
              <w:rPr>
                <w:rtl/>
              </w:rPr>
            </w:rPrChange>
          </w:rPr>
          <w:t xml:space="preserve"> </w:t>
        </w:r>
        <w:proofErr w:type="spellStart"/>
        <w:r w:rsidRPr="0031056A">
          <w:rPr>
            <w:b/>
            <w:bCs/>
            <w:rPrChange w:id="1431" w:author="Sajjad Abed" w:date="2022-09-04T17:25:00Z">
              <w:rPr/>
            </w:rPrChange>
          </w:rPr>
          <w:t>u_</w:t>
        </w:r>
      </w:ins>
      <w:ins w:id="1432" w:author="Sajjad Abed" w:date="2022-08-25T18:29:00Z">
        <w:r w:rsidRPr="0031056A">
          <w:rPr>
            <w:b/>
            <w:bCs/>
            <w:rPrChange w:id="1433" w:author="Sajjad Abed" w:date="2022-09-04T17:25:00Z">
              <w:rPr/>
            </w:rPrChange>
          </w:rPr>
          <w:t>c</w:t>
        </w:r>
      </w:ins>
      <w:proofErr w:type="spellEnd"/>
      <w:ins w:id="1434" w:author="Sajjad Abed" w:date="2022-08-25T18:28:00Z">
        <w:r w:rsidRPr="0031056A">
          <w:rPr>
            <w:b/>
            <w:bCs/>
            <w:rtl/>
            <w:rPrChange w:id="1435" w:author="Sajjad Abed" w:date="2022-09-04T17:25:00Z">
              <w:rPr>
                <w:rtl/>
              </w:rPr>
            </w:rPrChange>
          </w:rPr>
          <w:t xml:space="preserve"> از خر</w:t>
        </w:r>
        <w:r w:rsidRPr="0031056A">
          <w:rPr>
            <w:rFonts w:hint="cs"/>
            <w:b/>
            <w:bCs/>
            <w:rtl/>
            <w:rPrChange w:id="1436" w:author="Sajjad Abed" w:date="2022-09-04T17:25:00Z">
              <w:rPr>
                <w:rFonts w:hint="cs"/>
                <w:rtl/>
              </w:rPr>
            </w:rPrChange>
          </w:rPr>
          <w:t>ی</w:t>
        </w:r>
        <w:r w:rsidRPr="0031056A">
          <w:rPr>
            <w:rFonts w:hint="eastAsia"/>
            <w:b/>
            <w:bCs/>
            <w:rtl/>
            <w:rPrChange w:id="1437" w:author="Sajjad Abed" w:date="2022-09-04T17:25:00Z">
              <w:rPr>
                <w:rFonts w:hint="eastAsia"/>
                <w:rtl/>
              </w:rPr>
            </w:rPrChange>
          </w:rPr>
          <w:t>د</w:t>
        </w:r>
        <w:r w:rsidRPr="0031056A">
          <w:rPr>
            <w:b/>
            <w:bCs/>
            <w:rtl/>
            <w:rPrChange w:id="1438" w:author="Sajjad Abed" w:date="2022-09-04T17:25:00Z">
              <w:rPr>
                <w:rtl/>
              </w:rPr>
            </w:rPrChange>
          </w:rPr>
          <w:t xml:space="preserve"> قبل</w:t>
        </w:r>
        <w:r w:rsidRPr="0031056A">
          <w:rPr>
            <w:rFonts w:hint="cs"/>
            <w:b/>
            <w:bCs/>
            <w:rtl/>
            <w:rPrChange w:id="1439" w:author="Sajjad Abed" w:date="2022-09-04T17:25:00Z">
              <w:rPr>
                <w:rFonts w:hint="cs"/>
                <w:rtl/>
              </w:rPr>
            </w:rPrChange>
          </w:rPr>
          <w:t>ی</w:t>
        </w:r>
        <w:r>
          <w:rPr>
            <w:rFonts w:hint="cs"/>
            <w:rtl/>
          </w:rPr>
          <w:t xml:space="preserve">: نشان </w:t>
        </w:r>
        <w:proofErr w:type="spellStart"/>
        <w:r>
          <w:rPr>
            <w:rFonts w:hint="cs"/>
            <w:rtl/>
          </w:rPr>
          <w:t>می‌دهد</w:t>
        </w:r>
        <w:proofErr w:type="spellEnd"/>
        <w:r>
          <w:rPr>
            <w:rFonts w:hint="cs"/>
            <w:rtl/>
          </w:rPr>
          <w:t xml:space="preserve"> آخرین باری که مشتری از این کلا</w:t>
        </w:r>
      </w:ins>
      <w:ins w:id="1440" w:author="Sajjad Abed" w:date="2022-08-25T18:29:00Z">
        <w:r>
          <w:rPr>
            <w:rFonts w:hint="cs"/>
            <w:rtl/>
          </w:rPr>
          <w:t>س</w:t>
        </w:r>
      </w:ins>
      <w:ins w:id="1441" w:author="Sajjad Abed" w:date="2022-08-25T18:28:00Z">
        <w:r>
          <w:rPr>
            <w:rFonts w:hint="cs"/>
            <w:rtl/>
          </w:rPr>
          <w:t xml:space="preserve"> در سبد خرید خود داشته است، چند خرید پیش بوده است. </w:t>
        </w:r>
      </w:ins>
    </w:p>
    <w:p w14:paraId="1802AFC4" w14:textId="5C3830E8" w:rsidR="006D71F6" w:rsidRDefault="006D71F6" w:rsidP="002F760D">
      <w:pPr>
        <w:pStyle w:val="ListParagraph"/>
        <w:numPr>
          <w:ilvl w:val="0"/>
          <w:numId w:val="11"/>
        </w:numPr>
        <w:rPr>
          <w:ins w:id="1442" w:author="Sajjad Abed" w:date="2022-08-25T18:28:00Z"/>
          <w:rtl/>
        </w:rPr>
      </w:pPr>
      <w:proofErr w:type="spellStart"/>
      <w:ins w:id="1443" w:author="Sajjad Abed" w:date="2022-08-25T18:29:00Z">
        <w:r w:rsidRPr="0031056A">
          <w:rPr>
            <w:b/>
            <w:bCs/>
            <w:rPrChange w:id="1444" w:author="Sajjad Abed" w:date="2022-09-04T17:25:00Z">
              <w:rPr/>
            </w:rPrChange>
          </w:rPr>
          <w:t>Max_streak</w:t>
        </w:r>
        <w:proofErr w:type="spellEnd"/>
        <w:r>
          <w:rPr>
            <w:rFonts w:hint="cs"/>
            <w:rtl/>
          </w:rPr>
          <w:t xml:space="preserve">: </w:t>
        </w:r>
      </w:ins>
      <w:ins w:id="1445" w:author="Sajjad Abed" w:date="2022-08-25T18:32:00Z">
        <w:r>
          <w:rPr>
            <w:rFonts w:hint="cs"/>
            <w:rtl/>
          </w:rPr>
          <w:t xml:space="preserve">نشان </w:t>
        </w:r>
        <w:proofErr w:type="spellStart"/>
        <w:r>
          <w:rPr>
            <w:rFonts w:hint="cs"/>
            <w:rtl/>
          </w:rPr>
          <w:t>می‌دهد</w:t>
        </w:r>
        <w:proofErr w:type="spellEnd"/>
        <w:r>
          <w:rPr>
            <w:rFonts w:hint="cs"/>
            <w:rtl/>
          </w:rPr>
          <w:t xml:space="preserve"> که </w:t>
        </w:r>
      </w:ins>
      <w:ins w:id="1446" w:author="Sajjad Abed" w:date="2022-08-25T18:33:00Z">
        <w:r w:rsidR="00521E32">
          <w:rPr>
            <w:rFonts w:hint="cs"/>
            <w:rtl/>
          </w:rPr>
          <w:t xml:space="preserve">حداکثر چند خرید پشت سر هم در تاریخ </w:t>
        </w:r>
        <w:proofErr w:type="spellStart"/>
        <w:r w:rsidR="00521E32">
          <w:rPr>
            <w:rFonts w:hint="cs"/>
            <w:rtl/>
          </w:rPr>
          <w:t>خریدهای</w:t>
        </w:r>
        <w:proofErr w:type="spellEnd"/>
        <w:r w:rsidR="00521E32">
          <w:rPr>
            <w:rFonts w:hint="cs"/>
            <w:rtl/>
          </w:rPr>
          <w:t xml:space="preserve"> مشتری وجود دارد که همگی شامل این کالا باشند.</w:t>
        </w:r>
      </w:ins>
    </w:p>
    <w:p w14:paraId="7706DB0C" w14:textId="72B90C65" w:rsidR="002F760D" w:rsidDel="00521E32" w:rsidRDefault="002F760D">
      <w:pPr>
        <w:pStyle w:val="Heading2"/>
        <w:rPr>
          <w:del w:id="1447" w:author="Sajjad Abed" w:date="2022-08-25T18:34:00Z"/>
          <w:rtl/>
        </w:rPr>
        <w:pPrChange w:id="1448" w:author="Sajjad Abed" w:date="2022-08-26T11:54:00Z">
          <w:pPr>
            <w:pStyle w:val="Heading2"/>
          </w:pPr>
        </w:pPrChange>
      </w:pPr>
      <w:bookmarkStart w:id="1449" w:name="_Toc112408789"/>
      <w:bookmarkStart w:id="1450" w:name="_Toc112408912"/>
      <w:bookmarkStart w:id="1451" w:name="_Toc112408959"/>
      <w:bookmarkStart w:id="1452" w:name="_Toc112409016"/>
      <w:bookmarkEnd w:id="1449"/>
      <w:bookmarkEnd w:id="1450"/>
      <w:bookmarkEnd w:id="1451"/>
      <w:bookmarkEnd w:id="1452"/>
    </w:p>
    <w:p w14:paraId="64C4FEBF" w14:textId="77777777" w:rsidR="006650A0" w:rsidRDefault="006650A0" w:rsidP="00C303D9">
      <w:pPr>
        <w:pStyle w:val="Heading2"/>
      </w:pPr>
      <w:bookmarkStart w:id="1453" w:name="_Toc112409017"/>
      <w:r>
        <w:rPr>
          <w:rFonts w:hint="cs"/>
          <w:rtl/>
        </w:rPr>
        <w:t xml:space="preserve">ساخت </w:t>
      </w:r>
      <w:proofErr w:type="spellStart"/>
      <w:r>
        <w:rPr>
          <w:rFonts w:hint="cs"/>
          <w:rtl/>
        </w:rPr>
        <w:t>ویژگی‌های</w:t>
      </w:r>
      <w:proofErr w:type="spellEnd"/>
      <w:r>
        <w:rPr>
          <w:rFonts w:hint="cs"/>
          <w:rtl/>
        </w:rPr>
        <w:t xml:space="preserve"> مشتری-کتگوری</w:t>
      </w:r>
      <w:bookmarkEnd w:id="1453"/>
    </w:p>
    <w:p w14:paraId="302638EE" w14:textId="1717DEEB" w:rsidR="00521E32" w:rsidRDefault="00521E32" w:rsidP="00521E32">
      <w:pPr>
        <w:rPr>
          <w:ins w:id="1454" w:author="Sajjad Abed" w:date="2022-08-25T18:42:00Z"/>
          <w:rtl/>
        </w:rPr>
      </w:pPr>
      <w:ins w:id="1455" w:author="Sajjad Abed" w:date="2022-08-25T18:42:00Z">
        <w:r>
          <w:rPr>
            <w:rFonts w:hint="cs"/>
            <w:rtl/>
          </w:rPr>
          <w:t xml:space="preserve">این دسته از </w:t>
        </w:r>
        <w:proofErr w:type="spellStart"/>
        <w:r>
          <w:rPr>
            <w:rFonts w:hint="cs"/>
            <w:rtl/>
          </w:rPr>
          <w:t>ویژگی‌ها</w:t>
        </w:r>
        <w:proofErr w:type="spellEnd"/>
        <w:r>
          <w:rPr>
            <w:rFonts w:hint="cs"/>
            <w:rtl/>
          </w:rPr>
          <w:t xml:space="preserve"> نیز مانند </w:t>
        </w:r>
        <w:proofErr w:type="spellStart"/>
        <w:r>
          <w:rPr>
            <w:rFonts w:hint="cs"/>
            <w:rtl/>
          </w:rPr>
          <w:t>دسته‌ی</w:t>
        </w:r>
        <w:proofErr w:type="spellEnd"/>
        <w:r>
          <w:rPr>
            <w:rFonts w:hint="cs"/>
            <w:rtl/>
          </w:rPr>
          <w:t xml:space="preserve"> </w:t>
        </w:r>
      </w:ins>
      <w:ins w:id="1456" w:author="Sajjad Abed" w:date="2022-08-25T18:43:00Z">
        <w:r>
          <w:rPr>
            <w:rFonts w:hint="cs"/>
            <w:rtl/>
          </w:rPr>
          <w:t xml:space="preserve">قبل است با این تفاوت که رفتار مشتری نسبت به یک کتگوری خاص را بررسی </w:t>
        </w:r>
        <w:proofErr w:type="spellStart"/>
        <w:r>
          <w:rPr>
            <w:rFonts w:hint="cs"/>
            <w:rtl/>
          </w:rPr>
          <w:t>می‌کنیم</w:t>
        </w:r>
        <w:proofErr w:type="spellEnd"/>
        <w:r>
          <w:rPr>
            <w:rFonts w:hint="cs"/>
            <w:rtl/>
          </w:rPr>
          <w:t>.</w:t>
        </w:r>
      </w:ins>
    </w:p>
    <w:p w14:paraId="4562C72C" w14:textId="05D03ACD" w:rsidR="00521E32" w:rsidRDefault="00521E32" w:rsidP="00521E32">
      <w:pPr>
        <w:pStyle w:val="ListParagraph"/>
        <w:numPr>
          <w:ilvl w:val="0"/>
          <w:numId w:val="11"/>
        </w:numPr>
        <w:rPr>
          <w:ins w:id="1457" w:author="Sajjad Abed" w:date="2022-08-25T18:42:00Z"/>
        </w:rPr>
      </w:pPr>
      <w:ins w:id="1458" w:author="Sajjad Abed" w:date="2022-08-25T18:42:00Z">
        <w:r w:rsidRPr="0031056A">
          <w:rPr>
            <w:rFonts w:hint="eastAsia"/>
            <w:b/>
            <w:bCs/>
            <w:rtl/>
            <w:rPrChange w:id="1459" w:author="Sajjad Abed" w:date="2022-09-04T17:25:00Z">
              <w:rPr>
                <w:rFonts w:hint="eastAsia"/>
                <w:rtl/>
              </w:rPr>
            </w:rPrChange>
          </w:rPr>
          <w:t>نرخ</w:t>
        </w:r>
        <w:r w:rsidRPr="0031056A">
          <w:rPr>
            <w:b/>
            <w:bCs/>
            <w:rtl/>
            <w:rPrChange w:id="1460" w:author="Sajjad Abed" w:date="2022-09-04T17:25:00Z">
              <w:rPr>
                <w:rtl/>
              </w:rPr>
            </w:rPrChange>
          </w:rPr>
          <w:t xml:space="preserve"> </w:t>
        </w:r>
        <w:proofErr w:type="spellStart"/>
        <w:r w:rsidRPr="0031056A">
          <w:rPr>
            <w:rFonts w:hint="eastAsia"/>
            <w:b/>
            <w:bCs/>
            <w:rtl/>
            <w:rPrChange w:id="1461" w:author="Sajjad Abed" w:date="2022-09-04T17:25:00Z">
              <w:rPr>
                <w:rFonts w:hint="eastAsia"/>
                <w:rtl/>
              </w:rPr>
            </w:rPrChange>
          </w:rPr>
          <w:t>سفارش‌ده</w:t>
        </w:r>
        <w:r w:rsidRPr="0031056A">
          <w:rPr>
            <w:rFonts w:hint="cs"/>
            <w:b/>
            <w:bCs/>
            <w:rtl/>
            <w:rPrChange w:id="1462" w:author="Sajjad Abed" w:date="2022-09-04T17:25:00Z">
              <w:rPr>
                <w:rFonts w:hint="cs"/>
                <w:rtl/>
              </w:rPr>
            </w:rPrChange>
          </w:rPr>
          <w:t>ی</w:t>
        </w:r>
        <w:proofErr w:type="spellEnd"/>
        <w:r>
          <w:rPr>
            <w:rFonts w:hint="cs"/>
            <w:rtl/>
          </w:rPr>
          <w:t xml:space="preserve">: نشان </w:t>
        </w:r>
        <w:proofErr w:type="spellStart"/>
        <w:r>
          <w:rPr>
            <w:rFonts w:hint="cs"/>
            <w:rtl/>
          </w:rPr>
          <w:t>می‌دهد</w:t>
        </w:r>
        <w:proofErr w:type="spellEnd"/>
        <w:r>
          <w:rPr>
            <w:rFonts w:hint="cs"/>
            <w:rtl/>
          </w:rPr>
          <w:t xml:space="preserve"> این کالا چند درصد از </w:t>
        </w:r>
      </w:ins>
      <w:proofErr w:type="spellStart"/>
      <w:ins w:id="1463" w:author="Sajjad Abed" w:date="2022-08-25T18:43:00Z">
        <w:r w:rsidR="00442D0C">
          <w:rPr>
            <w:rFonts w:hint="cs"/>
            <w:rtl/>
          </w:rPr>
          <w:t>کتگوری‌هایی</w:t>
        </w:r>
      </w:ins>
      <w:proofErr w:type="spellEnd"/>
      <w:ins w:id="1464" w:author="Sajjad Abed" w:date="2022-08-25T18:42:00Z">
        <w:r>
          <w:rPr>
            <w:rFonts w:hint="cs"/>
            <w:rtl/>
          </w:rPr>
          <w:t xml:space="preserve"> که مشتری خرید کرده است را شامل </w:t>
        </w:r>
        <w:proofErr w:type="spellStart"/>
        <w:r>
          <w:rPr>
            <w:rFonts w:hint="cs"/>
            <w:rtl/>
          </w:rPr>
          <w:t>می‌شده</w:t>
        </w:r>
        <w:proofErr w:type="spellEnd"/>
        <w:r>
          <w:rPr>
            <w:rFonts w:hint="cs"/>
            <w:rtl/>
          </w:rPr>
          <w:t xml:space="preserve"> است. هر چه تعداد دفعات خرید مشتری بیشتر باشد، این نرخ بیشتر خواهد بود. البته به تعداد کل </w:t>
        </w:r>
      </w:ins>
      <w:proofErr w:type="spellStart"/>
      <w:ins w:id="1465" w:author="Sajjad Abed" w:date="2022-08-25T18:43:00Z">
        <w:r w:rsidR="00442D0C">
          <w:rPr>
            <w:rFonts w:hint="cs"/>
            <w:rtl/>
          </w:rPr>
          <w:t>کتگوری‌های</w:t>
        </w:r>
      </w:ins>
      <w:proofErr w:type="spellEnd"/>
      <w:ins w:id="1466" w:author="Sajjad Abed" w:date="2022-08-25T18:42:00Z">
        <w:r>
          <w:rPr>
            <w:rFonts w:hint="cs"/>
            <w:rtl/>
          </w:rPr>
          <w:t xml:space="preserve"> خریده شده نیز بستگی دارد.</w:t>
        </w:r>
      </w:ins>
    </w:p>
    <w:p w14:paraId="797FAC1C" w14:textId="44B95B68" w:rsidR="00521E32" w:rsidRDefault="00521E32" w:rsidP="00521E32">
      <w:pPr>
        <w:pStyle w:val="ListParagraph"/>
        <w:numPr>
          <w:ilvl w:val="0"/>
          <w:numId w:val="11"/>
        </w:numPr>
        <w:rPr>
          <w:ins w:id="1467" w:author="Sajjad Abed" w:date="2022-08-25T18:42:00Z"/>
        </w:rPr>
      </w:pPr>
      <w:ins w:id="1468" w:author="Sajjad Abed" w:date="2022-08-25T18:42:00Z">
        <w:r w:rsidRPr="0031056A">
          <w:rPr>
            <w:rFonts w:hint="eastAsia"/>
            <w:b/>
            <w:bCs/>
            <w:rtl/>
            <w:rPrChange w:id="1469" w:author="Sajjad Abed" w:date="2022-09-04T17:25:00Z">
              <w:rPr>
                <w:rFonts w:hint="eastAsia"/>
                <w:rtl/>
              </w:rPr>
            </w:rPrChange>
          </w:rPr>
          <w:t>نرخ</w:t>
        </w:r>
        <w:r w:rsidRPr="0031056A">
          <w:rPr>
            <w:b/>
            <w:bCs/>
            <w:rtl/>
            <w:rPrChange w:id="1470" w:author="Sajjad Abed" w:date="2022-09-04T17:25:00Z">
              <w:rPr>
                <w:rtl/>
              </w:rPr>
            </w:rPrChange>
          </w:rPr>
          <w:t xml:space="preserve"> </w:t>
        </w:r>
        <w:proofErr w:type="spellStart"/>
        <w:r w:rsidRPr="0031056A">
          <w:rPr>
            <w:rFonts w:hint="eastAsia"/>
            <w:b/>
            <w:bCs/>
            <w:rtl/>
            <w:rPrChange w:id="1471" w:author="Sajjad Abed" w:date="2022-09-04T17:25:00Z">
              <w:rPr>
                <w:rFonts w:hint="eastAsia"/>
                <w:rtl/>
              </w:rPr>
            </w:rPrChange>
          </w:rPr>
          <w:t>بازخر</w:t>
        </w:r>
        <w:r w:rsidRPr="0031056A">
          <w:rPr>
            <w:rFonts w:hint="cs"/>
            <w:b/>
            <w:bCs/>
            <w:rtl/>
            <w:rPrChange w:id="1472" w:author="Sajjad Abed" w:date="2022-09-04T17:25:00Z">
              <w:rPr>
                <w:rFonts w:hint="cs"/>
                <w:rtl/>
              </w:rPr>
            </w:rPrChange>
          </w:rPr>
          <w:t>ی</w:t>
        </w:r>
        <w:r w:rsidRPr="0031056A">
          <w:rPr>
            <w:rFonts w:hint="eastAsia"/>
            <w:b/>
            <w:bCs/>
            <w:rtl/>
            <w:rPrChange w:id="1473" w:author="Sajjad Abed" w:date="2022-09-04T17:25:00Z">
              <w:rPr>
                <w:rFonts w:hint="eastAsia"/>
                <w:rtl/>
              </w:rPr>
            </w:rPrChange>
          </w:rPr>
          <w:t>د</w:t>
        </w:r>
        <w:proofErr w:type="spellEnd"/>
        <w:r>
          <w:rPr>
            <w:rFonts w:hint="cs"/>
            <w:rtl/>
          </w:rPr>
          <w:t xml:space="preserve">: در این قسمت نشان داده </w:t>
        </w:r>
        <w:proofErr w:type="spellStart"/>
        <w:r>
          <w:rPr>
            <w:rFonts w:hint="cs"/>
            <w:rtl/>
          </w:rPr>
          <w:t>می‌شود</w:t>
        </w:r>
        <w:proofErr w:type="spellEnd"/>
        <w:r>
          <w:rPr>
            <w:rFonts w:hint="cs"/>
            <w:rtl/>
          </w:rPr>
          <w:t xml:space="preserve"> چند بار از </w:t>
        </w:r>
        <w:proofErr w:type="spellStart"/>
        <w:r>
          <w:rPr>
            <w:rFonts w:hint="cs"/>
            <w:rtl/>
          </w:rPr>
          <w:t>دفعاتی</w:t>
        </w:r>
        <w:proofErr w:type="spellEnd"/>
        <w:r>
          <w:rPr>
            <w:rFonts w:hint="cs"/>
            <w:rtl/>
          </w:rPr>
          <w:t xml:space="preserve"> که مشتری این </w:t>
        </w:r>
      </w:ins>
      <w:ins w:id="1474" w:author="Sajjad Abed" w:date="2022-08-25T18:43:00Z">
        <w:r w:rsidR="00442D0C">
          <w:rPr>
            <w:rFonts w:hint="cs"/>
            <w:rtl/>
          </w:rPr>
          <w:t>کتگوری</w:t>
        </w:r>
      </w:ins>
      <w:ins w:id="1475" w:author="Sajjad Abed" w:date="2022-08-25T18:42:00Z">
        <w:r>
          <w:rPr>
            <w:rFonts w:hint="cs"/>
            <w:rtl/>
          </w:rPr>
          <w:t xml:space="preserve"> را خریده است به شکل باز خرید بوده است. در واقع اگر کالا تنها یک بار خریده شده باشد این نرخ برابر با صفر است و در غیر این صورت هرچه تعداد خرید از این کالا بیشتر باشد این نرخ به یک </w:t>
        </w:r>
        <w:proofErr w:type="spellStart"/>
        <w:r>
          <w:rPr>
            <w:rFonts w:hint="cs"/>
            <w:rtl/>
          </w:rPr>
          <w:t>نزدیک‌تر</w:t>
        </w:r>
        <w:proofErr w:type="spellEnd"/>
        <w:r>
          <w:rPr>
            <w:rFonts w:hint="cs"/>
            <w:rtl/>
          </w:rPr>
          <w:t xml:space="preserve"> </w:t>
        </w:r>
        <w:proofErr w:type="spellStart"/>
        <w:r>
          <w:rPr>
            <w:rFonts w:hint="cs"/>
            <w:rtl/>
          </w:rPr>
          <w:t>می‌شود</w:t>
        </w:r>
        <w:proofErr w:type="spellEnd"/>
        <w:r>
          <w:rPr>
            <w:rFonts w:hint="cs"/>
            <w:rtl/>
          </w:rPr>
          <w:t>.</w:t>
        </w:r>
      </w:ins>
    </w:p>
    <w:p w14:paraId="2AA12AB7" w14:textId="1FA8131E" w:rsidR="00521E32" w:rsidRDefault="00521E32" w:rsidP="00521E32">
      <w:pPr>
        <w:pStyle w:val="ListParagraph"/>
        <w:numPr>
          <w:ilvl w:val="0"/>
          <w:numId w:val="11"/>
        </w:numPr>
        <w:rPr>
          <w:ins w:id="1476" w:author="Sajjad Abed" w:date="2022-08-25T18:42:00Z"/>
          <w:rtl/>
        </w:rPr>
      </w:pPr>
      <w:proofErr w:type="spellStart"/>
      <w:ins w:id="1477" w:author="Sajjad Abed" w:date="2022-08-25T18:42:00Z">
        <w:r w:rsidRPr="0031056A">
          <w:rPr>
            <w:b/>
            <w:bCs/>
            <w:rPrChange w:id="1478" w:author="Sajjad Abed" w:date="2022-09-04T17:26:00Z">
              <w:rPr/>
            </w:rPrChange>
          </w:rPr>
          <w:t>Max_streak</w:t>
        </w:r>
      </w:ins>
      <w:ins w:id="1479" w:author="Sajjad Abed" w:date="2022-08-25T18:44:00Z">
        <w:r w:rsidR="00442D0C" w:rsidRPr="0031056A">
          <w:rPr>
            <w:b/>
            <w:bCs/>
            <w:rPrChange w:id="1480" w:author="Sajjad Abed" w:date="2022-09-04T17:26:00Z">
              <w:rPr/>
            </w:rPrChange>
          </w:rPr>
          <w:t>_cat</w:t>
        </w:r>
      </w:ins>
      <w:proofErr w:type="spellEnd"/>
      <w:ins w:id="1481" w:author="Sajjad Abed" w:date="2022-08-25T18:42:00Z">
        <w:r>
          <w:rPr>
            <w:rFonts w:hint="cs"/>
            <w:rtl/>
          </w:rPr>
          <w:t xml:space="preserve">: نشان </w:t>
        </w:r>
        <w:proofErr w:type="spellStart"/>
        <w:r>
          <w:rPr>
            <w:rFonts w:hint="cs"/>
            <w:rtl/>
          </w:rPr>
          <w:t>می‌دهد</w:t>
        </w:r>
        <w:proofErr w:type="spellEnd"/>
        <w:r>
          <w:rPr>
            <w:rFonts w:hint="cs"/>
            <w:rtl/>
          </w:rPr>
          <w:t xml:space="preserve"> که حداکثر چند خرید پشت سر هم در تاریخ </w:t>
        </w:r>
        <w:proofErr w:type="spellStart"/>
        <w:r>
          <w:rPr>
            <w:rFonts w:hint="cs"/>
            <w:rtl/>
          </w:rPr>
          <w:t>خریدهای</w:t>
        </w:r>
        <w:proofErr w:type="spellEnd"/>
        <w:r>
          <w:rPr>
            <w:rFonts w:hint="cs"/>
            <w:rtl/>
          </w:rPr>
          <w:t xml:space="preserve"> مشتری وجود دارد که همگی شامل این </w:t>
        </w:r>
      </w:ins>
      <w:ins w:id="1482" w:author="Sajjad Abed" w:date="2022-08-25T18:44:00Z">
        <w:r w:rsidR="00442D0C">
          <w:rPr>
            <w:rFonts w:hint="cs"/>
            <w:rtl/>
          </w:rPr>
          <w:t>کتگوری</w:t>
        </w:r>
      </w:ins>
      <w:ins w:id="1483" w:author="Sajjad Abed" w:date="2022-08-25T18:42:00Z">
        <w:r>
          <w:rPr>
            <w:rFonts w:hint="cs"/>
            <w:rtl/>
          </w:rPr>
          <w:t xml:space="preserve"> باشند.</w:t>
        </w:r>
      </w:ins>
    </w:p>
    <w:p w14:paraId="44164FE2" w14:textId="52CB7B06" w:rsidR="00442D0C" w:rsidRDefault="00442D0C" w:rsidP="00C303D9">
      <w:pPr>
        <w:pStyle w:val="Heading2"/>
        <w:rPr>
          <w:ins w:id="1484" w:author="Sajjad Abed" w:date="2022-08-25T18:55:00Z"/>
        </w:rPr>
      </w:pPr>
      <w:bookmarkStart w:id="1485" w:name="_Toc112409018"/>
      <w:ins w:id="1486" w:author="Sajjad Abed" w:date="2022-08-25T18:55:00Z">
        <w:r>
          <w:rPr>
            <w:rFonts w:hint="cs"/>
            <w:rtl/>
          </w:rPr>
          <w:t xml:space="preserve">ساخت </w:t>
        </w:r>
        <w:proofErr w:type="spellStart"/>
        <w:r>
          <w:rPr>
            <w:rFonts w:hint="cs"/>
            <w:rtl/>
          </w:rPr>
          <w:t>ویژگی‌های</w:t>
        </w:r>
        <w:proofErr w:type="spellEnd"/>
        <w:r>
          <w:rPr>
            <w:rFonts w:hint="cs"/>
            <w:rtl/>
          </w:rPr>
          <w:t xml:space="preserve"> مربوط به زمان</w:t>
        </w:r>
        <w:bookmarkEnd w:id="1485"/>
      </w:ins>
    </w:p>
    <w:p w14:paraId="746DBF99" w14:textId="63212108" w:rsidR="006650A0" w:rsidRDefault="00442D0C" w:rsidP="00442D0C">
      <w:pPr>
        <w:rPr>
          <w:ins w:id="1487" w:author="Sajjad Abed" w:date="2022-08-25T19:28:00Z"/>
          <w:rtl/>
        </w:rPr>
      </w:pPr>
      <w:ins w:id="1488" w:author="Sajjad Abed" w:date="2022-08-25T18:55:00Z">
        <w:r>
          <w:rPr>
            <w:rFonts w:hint="cs"/>
            <w:rtl/>
          </w:rPr>
          <w:t xml:space="preserve">این دسته از </w:t>
        </w:r>
        <w:proofErr w:type="spellStart"/>
        <w:r>
          <w:rPr>
            <w:rFonts w:hint="cs"/>
            <w:rtl/>
          </w:rPr>
          <w:t>ویژگی‌ها</w:t>
        </w:r>
        <w:proofErr w:type="spellEnd"/>
        <w:r>
          <w:rPr>
            <w:rFonts w:hint="cs"/>
            <w:rtl/>
          </w:rPr>
          <w:t xml:space="preserve"> </w:t>
        </w:r>
      </w:ins>
      <w:ins w:id="1489" w:author="Sajjad Abed" w:date="2022-08-25T19:07:00Z">
        <w:r w:rsidR="003A09F5">
          <w:rPr>
            <w:rFonts w:hint="cs"/>
            <w:rtl/>
          </w:rPr>
          <w:t>بیشتر مربوط به این هستند که چه احتمالی وجود دارد که مشتری در این زمان خرید خود را انجام دهد.</w:t>
        </w:r>
      </w:ins>
    </w:p>
    <w:p w14:paraId="08FD160A" w14:textId="4C49F27F" w:rsidR="00E371A7" w:rsidRDefault="00E371A7" w:rsidP="00E371A7">
      <w:pPr>
        <w:pStyle w:val="ListParagraph"/>
        <w:numPr>
          <w:ilvl w:val="0"/>
          <w:numId w:val="12"/>
        </w:numPr>
        <w:rPr>
          <w:ins w:id="1490" w:author="Sajjad Abed" w:date="2022-08-25T19:30:00Z"/>
        </w:rPr>
      </w:pPr>
      <w:ins w:id="1491" w:author="Sajjad Abed" w:date="2022-08-25T19:28:00Z">
        <w:r w:rsidRPr="0031056A">
          <w:rPr>
            <w:rFonts w:hint="eastAsia"/>
            <w:b/>
            <w:bCs/>
            <w:rtl/>
            <w:rPrChange w:id="1492" w:author="Sajjad Abed" w:date="2022-09-04T17:26:00Z">
              <w:rPr>
                <w:rFonts w:hint="eastAsia"/>
                <w:rtl/>
              </w:rPr>
            </w:rPrChange>
          </w:rPr>
          <w:lastRenderedPageBreak/>
          <w:t>فاصله</w:t>
        </w:r>
        <w:r w:rsidRPr="0031056A">
          <w:rPr>
            <w:b/>
            <w:bCs/>
            <w:rtl/>
            <w:rPrChange w:id="1493" w:author="Sajjad Abed" w:date="2022-09-04T17:26:00Z">
              <w:rPr>
                <w:rtl/>
              </w:rPr>
            </w:rPrChange>
          </w:rPr>
          <w:t xml:space="preserve"> </w:t>
        </w:r>
        <w:r w:rsidRPr="0031056A">
          <w:rPr>
            <w:rFonts w:hint="eastAsia"/>
            <w:b/>
            <w:bCs/>
            <w:rtl/>
            <w:rPrChange w:id="1494" w:author="Sajjad Abed" w:date="2022-09-04T17:26:00Z">
              <w:rPr>
                <w:rFonts w:hint="eastAsia"/>
                <w:rtl/>
              </w:rPr>
            </w:rPrChange>
          </w:rPr>
          <w:t>از</w:t>
        </w:r>
        <w:r w:rsidRPr="0031056A">
          <w:rPr>
            <w:b/>
            <w:bCs/>
            <w:rtl/>
            <w:rPrChange w:id="1495" w:author="Sajjad Abed" w:date="2022-09-04T17:26:00Z">
              <w:rPr>
                <w:rtl/>
              </w:rPr>
            </w:rPrChange>
          </w:rPr>
          <w:t xml:space="preserve"> </w:t>
        </w:r>
        <w:r w:rsidRPr="0031056A">
          <w:rPr>
            <w:rFonts w:hint="eastAsia"/>
            <w:b/>
            <w:bCs/>
            <w:rtl/>
            <w:rPrChange w:id="1496" w:author="Sajjad Abed" w:date="2022-09-04T17:26:00Z">
              <w:rPr>
                <w:rFonts w:hint="eastAsia"/>
                <w:rtl/>
              </w:rPr>
            </w:rPrChange>
          </w:rPr>
          <w:t>آخر</w:t>
        </w:r>
        <w:r w:rsidRPr="0031056A">
          <w:rPr>
            <w:rFonts w:hint="cs"/>
            <w:b/>
            <w:bCs/>
            <w:rtl/>
            <w:rPrChange w:id="1497" w:author="Sajjad Abed" w:date="2022-09-04T17:26:00Z">
              <w:rPr>
                <w:rFonts w:hint="cs"/>
                <w:rtl/>
              </w:rPr>
            </w:rPrChange>
          </w:rPr>
          <w:t>ی</w:t>
        </w:r>
        <w:r w:rsidRPr="0031056A">
          <w:rPr>
            <w:rFonts w:hint="eastAsia"/>
            <w:b/>
            <w:bCs/>
            <w:rtl/>
            <w:rPrChange w:id="1498" w:author="Sajjad Abed" w:date="2022-09-04T17:26:00Z">
              <w:rPr>
                <w:rFonts w:hint="eastAsia"/>
                <w:rtl/>
              </w:rPr>
            </w:rPrChange>
          </w:rPr>
          <w:t>ن</w:t>
        </w:r>
        <w:r w:rsidRPr="0031056A">
          <w:rPr>
            <w:b/>
            <w:bCs/>
            <w:rtl/>
            <w:rPrChange w:id="1499" w:author="Sajjad Abed" w:date="2022-09-04T17:26:00Z">
              <w:rPr>
                <w:rtl/>
              </w:rPr>
            </w:rPrChange>
          </w:rPr>
          <w:t xml:space="preserve"> </w:t>
        </w:r>
        <w:r w:rsidRPr="0031056A">
          <w:rPr>
            <w:rFonts w:hint="eastAsia"/>
            <w:b/>
            <w:bCs/>
            <w:rtl/>
            <w:rPrChange w:id="1500" w:author="Sajjad Abed" w:date="2022-09-04T17:26:00Z">
              <w:rPr>
                <w:rFonts w:hint="eastAsia"/>
                <w:rtl/>
              </w:rPr>
            </w:rPrChange>
          </w:rPr>
          <w:t>سفارش</w:t>
        </w:r>
        <w:r>
          <w:rPr>
            <w:rFonts w:hint="cs"/>
            <w:rtl/>
          </w:rPr>
          <w:t>: در این حالت</w:t>
        </w:r>
      </w:ins>
      <w:ins w:id="1501" w:author="Sajjad Abed" w:date="2022-08-25T19:29:00Z">
        <w:r>
          <w:rPr>
            <w:rFonts w:hint="cs"/>
            <w:rtl/>
          </w:rPr>
          <w:t xml:space="preserve"> </w:t>
        </w:r>
      </w:ins>
      <w:ins w:id="1502" w:author="Sajjad Abed" w:date="2022-08-25T19:30:00Z">
        <w:r>
          <w:rPr>
            <w:rFonts w:hint="cs"/>
            <w:rtl/>
          </w:rPr>
          <w:t xml:space="preserve">فاصله‌ی </w:t>
        </w:r>
      </w:ins>
      <w:ins w:id="1503" w:author="Sajjad Abed" w:date="2022-08-25T19:29:00Z">
        <w:r>
          <w:rPr>
            <w:rFonts w:hint="cs"/>
            <w:rtl/>
          </w:rPr>
          <w:t xml:space="preserve">روزی که می‌خواهیم </w:t>
        </w:r>
      </w:ins>
      <w:ins w:id="1504" w:author="Sajjad Abed" w:date="2022-08-25T19:30:00Z">
        <w:r>
          <w:rPr>
            <w:rFonts w:hint="cs"/>
            <w:rtl/>
          </w:rPr>
          <w:t>احتمال خرید</w:t>
        </w:r>
      </w:ins>
      <w:ins w:id="1505" w:author="Sajjad Abed" w:date="2022-08-25T19:29:00Z">
        <w:r>
          <w:rPr>
            <w:rFonts w:hint="cs"/>
            <w:rtl/>
          </w:rPr>
          <w:t xml:space="preserve"> را بررسی کنیم</w:t>
        </w:r>
      </w:ins>
      <w:ins w:id="1506" w:author="Sajjad Abed" w:date="2022-08-25T19:30:00Z">
        <w:r>
          <w:rPr>
            <w:rFonts w:hint="cs"/>
            <w:rtl/>
          </w:rPr>
          <w:t xml:space="preserve"> با آخرین خریدی که توسط مشتری انجام شده است محاسبه </w:t>
        </w:r>
        <w:proofErr w:type="spellStart"/>
        <w:r>
          <w:rPr>
            <w:rFonts w:hint="cs"/>
            <w:rtl/>
          </w:rPr>
          <w:t>می‌کنیم</w:t>
        </w:r>
        <w:proofErr w:type="spellEnd"/>
        <w:r>
          <w:rPr>
            <w:rFonts w:hint="cs"/>
            <w:rtl/>
          </w:rPr>
          <w:t>.</w:t>
        </w:r>
      </w:ins>
    </w:p>
    <w:p w14:paraId="4BE8C887" w14:textId="52C83A96" w:rsidR="00E371A7" w:rsidRDefault="00E371A7" w:rsidP="00E371A7">
      <w:pPr>
        <w:pStyle w:val="ListParagraph"/>
        <w:numPr>
          <w:ilvl w:val="0"/>
          <w:numId w:val="12"/>
        </w:numPr>
        <w:rPr>
          <w:ins w:id="1507" w:author="Sajjad Abed" w:date="2022-08-25T19:31:00Z"/>
        </w:rPr>
      </w:pPr>
      <w:ins w:id="1508" w:author="Sajjad Abed" w:date="2022-08-25T19:30:00Z">
        <w:r w:rsidRPr="0031056A">
          <w:rPr>
            <w:rFonts w:hint="eastAsia"/>
            <w:b/>
            <w:bCs/>
            <w:rtl/>
            <w:rPrChange w:id="1509" w:author="Sajjad Abed" w:date="2022-09-04T17:26:00Z">
              <w:rPr>
                <w:rFonts w:hint="eastAsia"/>
                <w:rtl/>
              </w:rPr>
            </w:rPrChange>
          </w:rPr>
          <w:t>روز</w:t>
        </w:r>
        <w:r w:rsidRPr="0031056A">
          <w:rPr>
            <w:b/>
            <w:bCs/>
            <w:rtl/>
            <w:rPrChange w:id="1510" w:author="Sajjad Abed" w:date="2022-09-04T17:26:00Z">
              <w:rPr>
                <w:rtl/>
              </w:rPr>
            </w:rPrChange>
          </w:rPr>
          <w:t xml:space="preserve"> </w:t>
        </w:r>
        <w:r w:rsidRPr="0031056A">
          <w:rPr>
            <w:rFonts w:hint="eastAsia"/>
            <w:b/>
            <w:bCs/>
            <w:rtl/>
            <w:rPrChange w:id="1511" w:author="Sajjad Abed" w:date="2022-09-04T17:26:00Z">
              <w:rPr>
                <w:rFonts w:hint="eastAsia"/>
                <w:rtl/>
              </w:rPr>
            </w:rPrChange>
          </w:rPr>
          <w:t>هفته</w:t>
        </w:r>
        <w:r>
          <w:rPr>
            <w:rFonts w:hint="cs"/>
            <w:rtl/>
          </w:rPr>
          <w:t xml:space="preserve">: در این بخش روزی از هفته </w:t>
        </w:r>
      </w:ins>
      <w:ins w:id="1512" w:author="Sajjad Abed" w:date="2022-08-25T19:31:00Z">
        <w:r>
          <w:rPr>
            <w:rFonts w:hint="cs"/>
            <w:rtl/>
          </w:rPr>
          <w:t xml:space="preserve">که </w:t>
        </w:r>
      </w:ins>
      <w:ins w:id="1513" w:author="Sajjad Abed" w:date="2022-08-25T19:30:00Z">
        <w:r>
          <w:rPr>
            <w:rFonts w:hint="cs"/>
            <w:rtl/>
          </w:rPr>
          <w:t xml:space="preserve">قصد بررسی آن را داریم </w:t>
        </w:r>
      </w:ins>
      <w:ins w:id="1514" w:author="Sajjad Abed" w:date="2022-08-25T19:31:00Z">
        <w:r>
          <w:rPr>
            <w:rFonts w:hint="cs"/>
            <w:rtl/>
          </w:rPr>
          <w:t>و</w:t>
        </w:r>
      </w:ins>
      <w:ins w:id="1515" w:author="Sajjad Abed" w:date="2022-08-25T19:30:00Z">
        <w:r>
          <w:rPr>
            <w:rFonts w:hint="cs"/>
            <w:rtl/>
          </w:rPr>
          <w:t xml:space="preserve"> عددی بین ۰ تا ۶ است </w:t>
        </w:r>
      </w:ins>
      <w:ins w:id="1516" w:author="Sajjad Abed" w:date="2022-08-25T19:31:00Z">
        <w:r>
          <w:rPr>
            <w:rFonts w:hint="cs"/>
            <w:rtl/>
          </w:rPr>
          <w:t xml:space="preserve">نشان </w:t>
        </w:r>
        <w:proofErr w:type="spellStart"/>
        <w:r>
          <w:rPr>
            <w:rFonts w:hint="cs"/>
            <w:rtl/>
          </w:rPr>
          <w:t>می‌دهد</w:t>
        </w:r>
        <w:proofErr w:type="spellEnd"/>
        <w:r>
          <w:rPr>
            <w:rFonts w:hint="cs"/>
            <w:rtl/>
          </w:rPr>
          <w:t>.</w:t>
        </w:r>
      </w:ins>
    </w:p>
    <w:p w14:paraId="28039094" w14:textId="2A832D23" w:rsidR="00E371A7" w:rsidRDefault="00E371A7" w:rsidP="00E371A7">
      <w:pPr>
        <w:pStyle w:val="ListParagraph"/>
        <w:numPr>
          <w:ilvl w:val="0"/>
          <w:numId w:val="12"/>
        </w:numPr>
        <w:rPr>
          <w:ins w:id="1517" w:author="Sajjad Abed" w:date="2022-08-25T19:34:00Z"/>
        </w:rPr>
      </w:pPr>
      <w:ins w:id="1518" w:author="Sajjad Abed" w:date="2022-08-25T19:34:00Z">
        <w:r w:rsidRPr="0031056A">
          <w:rPr>
            <w:rFonts w:hint="eastAsia"/>
            <w:b/>
            <w:bCs/>
            <w:rtl/>
            <w:rPrChange w:id="1519" w:author="Sajjad Abed" w:date="2022-09-04T17:26:00Z">
              <w:rPr>
                <w:rFonts w:hint="eastAsia"/>
                <w:rtl/>
              </w:rPr>
            </w:rPrChange>
          </w:rPr>
          <w:t>درصد</w:t>
        </w:r>
        <w:r w:rsidRPr="0031056A">
          <w:rPr>
            <w:b/>
            <w:bCs/>
            <w:rtl/>
            <w:rPrChange w:id="1520" w:author="Sajjad Abed" w:date="2022-09-04T17:26:00Z">
              <w:rPr>
                <w:rtl/>
              </w:rPr>
            </w:rPrChange>
          </w:rPr>
          <w:t xml:space="preserve"> </w:t>
        </w:r>
        <w:r w:rsidRPr="0031056A">
          <w:rPr>
            <w:rFonts w:hint="eastAsia"/>
            <w:b/>
            <w:bCs/>
            <w:rtl/>
            <w:rPrChange w:id="1521" w:author="Sajjad Abed" w:date="2022-09-04T17:26:00Z">
              <w:rPr>
                <w:rFonts w:hint="eastAsia"/>
                <w:rtl/>
              </w:rPr>
            </w:rPrChange>
          </w:rPr>
          <w:t>خر</w:t>
        </w:r>
        <w:r w:rsidRPr="0031056A">
          <w:rPr>
            <w:rFonts w:hint="cs"/>
            <w:b/>
            <w:bCs/>
            <w:rtl/>
            <w:rPrChange w:id="1522" w:author="Sajjad Abed" w:date="2022-09-04T17:26:00Z">
              <w:rPr>
                <w:rFonts w:hint="cs"/>
                <w:rtl/>
              </w:rPr>
            </w:rPrChange>
          </w:rPr>
          <w:t>ی</w:t>
        </w:r>
        <w:r w:rsidRPr="0031056A">
          <w:rPr>
            <w:rFonts w:hint="eastAsia"/>
            <w:b/>
            <w:bCs/>
            <w:rtl/>
            <w:rPrChange w:id="1523" w:author="Sajjad Abed" w:date="2022-09-04T17:26:00Z">
              <w:rPr>
                <w:rFonts w:hint="eastAsia"/>
                <w:rtl/>
              </w:rPr>
            </w:rPrChange>
          </w:rPr>
          <w:t>د</w:t>
        </w:r>
        <w:r w:rsidRPr="0031056A">
          <w:rPr>
            <w:b/>
            <w:bCs/>
            <w:rtl/>
            <w:rPrChange w:id="1524" w:author="Sajjad Abed" w:date="2022-09-04T17:26:00Z">
              <w:rPr>
                <w:rtl/>
              </w:rPr>
            </w:rPrChange>
          </w:rPr>
          <w:t xml:space="preserve"> </w:t>
        </w:r>
        <w:r w:rsidRPr="0031056A">
          <w:rPr>
            <w:rFonts w:hint="eastAsia"/>
            <w:b/>
            <w:bCs/>
            <w:rtl/>
            <w:rPrChange w:id="1525" w:author="Sajjad Abed" w:date="2022-09-04T17:26:00Z">
              <w:rPr>
                <w:rFonts w:hint="eastAsia"/>
                <w:rtl/>
              </w:rPr>
            </w:rPrChange>
          </w:rPr>
          <w:t>محصول</w:t>
        </w:r>
        <w:r w:rsidRPr="0031056A">
          <w:rPr>
            <w:b/>
            <w:bCs/>
            <w:rtl/>
            <w:rPrChange w:id="1526" w:author="Sajjad Abed" w:date="2022-09-04T17:26:00Z">
              <w:rPr>
                <w:rtl/>
              </w:rPr>
            </w:rPrChange>
          </w:rPr>
          <w:t xml:space="preserve"> </w:t>
        </w:r>
        <w:r w:rsidRPr="0031056A">
          <w:rPr>
            <w:rFonts w:hint="eastAsia"/>
            <w:b/>
            <w:bCs/>
            <w:rtl/>
            <w:rPrChange w:id="1527" w:author="Sajjad Abed" w:date="2022-09-04T17:26:00Z">
              <w:rPr>
                <w:rFonts w:hint="eastAsia"/>
                <w:rtl/>
              </w:rPr>
            </w:rPrChange>
          </w:rPr>
          <w:t>در</w:t>
        </w:r>
        <w:r w:rsidRPr="0031056A">
          <w:rPr>
            <w:b/>
            <w:bCs/>
            <w:rtl/>
            <w:rPrChange w:id="1528" w:author="Sajjad Abed" w:date="2022-09-04T17:26:00Z">
              <w:rPr>
                <w:rtl/>
              </w:rPr>
            </w:rPrChange>
          </w:rPr>
          <w:t xml:space="preserve"> </w:t>
        </w:r>
        <w:r w:rsidRPr="0031056A">
          <w:rPr>
            <w:rFonts w:hint="eastAsia"/>
            <w:b/>
            <w:bCs/>
            <w:rtl/>
            <w:rPrChange w:id="1529" w:author="Sajjad Abed" w:date="2022-09-04T17:26:00Z">
              <w:rPr>
                <w:rFonts w:hint="eastAsia"/>
                <w:rtl/>
              </w:rPr>
            </w:rPrChange>
          </w:rPr>
          <w:t>ا</w:t>
        </w:r>
        <w:r w:rsidRPr="0031056A">
          <w:rPr>
            <w:rFonts w:hint="cs"/>
            <w:b/>
            <w:bCs/>
            <w:rtl/>
            <w:rPrChange w:id="1530" w:author="Sajjad Abed" w:date="2022-09-04T17:26:00Z">
              <w:rPr>
                <w:rFonts w:hint="cs"/>
                <w:rtl/>
              </w:rPr>
            </w:rPrChange>
          </w:rPr>
          <w:t>ی</w:t>
        </w:r>
        <w:r w:rsidRPr="0031056A">
          <w:rPr>
            <w:rFonts w:hint="eastAsia"/>
            <w:b/>
            <w:bCs/>
            <w:rtl/>
            <w:rPrChange w:id="1531" w:author="Sajjad Abed" w:date="2022-09-04T17:26:00Z">
              <w:rPr>
                <w:rFonts w:hint="eastAsia"/>
                <w:rtl/>
              </w:rPr>
            </w:rPrChange>
          </w:rPr>
          <w:t>ن</w:t>
        </w:r>
        <w:r w:rsidRPr="0031056A">
          <w:rPr>
            <w:b/>
            <w:bCs/>
            <w:rtl/>
            <w:rPrChange w:id="1532" w:author="Sajjad Abed" w:date="2022-09-04T17:26:00Z">
              <w:rPr>
                <w:rtl/>
              </w:rPr>
            </w:rPrChange>
          </w:rPr>
          <w:t xml:space="preserve"> </w:t>
        </w:r>
        <w:r w:rsidRPr="0031056A">
          <w:rPr>
            <w:rFonts w:hint="eastAsia"/>
            <w:b/>
            <w:bCs/>
            <w:rtl/>
            <w:rPrChange w:id="1533" w:author="Sajjad Abed" w:date="2022-09-04T17:26:00Z">
              <w:rPr>
                <w:rFonts w:hint="eastAsia"/>
                <w:rtl/>
              </w:rPr>
            </w:rPrChange>
          </w:rPr>
          <w:t>روز</w:t>
        </w:r>
        <w:r w:rsidRPr="0031056A">
          <w:rPr>
            <w:b/>
            <w:bCs/>
            <w:rtl/>
            <w:rPrChange w:id="1534" w:author="Sajjad Abed" w:date="2022-09-04T17:26:00Z">
              <w:rPr>
                <w:rtl/>
              </w:rPr>
            </w:rPrChange>
          </w:rPr>
          <w:t xml:space="preserve"> </w:t>
        </w:r>
        <w:r w:rsidRPr="0031056A">
          <w:rPr>
            <w:rFonts w:hint="eastAsia"/>
            <w:b/>
            <w:bCs/>
            <w:rtl/>
            <w:rPrChange w:id="1535" w:author="Sajjad Abed" w:date="2022-09-04T17:26:00Z">
              <w:rPr>
                <w:rFonts w:hint="eastAsia"/>
                <w:rtl/>
              </w:rPr>
            </w:rPrChange>
          </w:rPr>
          <w:t>از</w:t>
        </w:r>
        <w:r w:rsidRPr="0031056A">
          <w:rPr>
            <w:b/>
            <w:bCs/>
            <w:rtl/>
            <w:rPrChange w:id="1536" w:author="Sajjad Abed" w:date="2022-09-04T17:26:00Z">
              <w:rPr>
                <w:rtl/>
              </w:rPr>
            </w:rPrChange>
          </w:rPr>
          <w:t xml:space="preserve"> </w:t>
        </w:r>
        <w:r w:rsidRPr="0031056A">
          <w:rPr>
            <w:rFonts w:hint="eastAsia"/>
            <w:b/>
            <w:bCs/>
            <w:rtl/>
            <w:rPrChange w:id="1537" w:author="Sajjad Abed" w:date="2022-09-04T17:26:00Z">
              <w:rPr>
                <w:rFonts w:hint="eastAsia"/>
                <w:rtl/>
              </w:rPr>
            </w:rPrChange>
          </w:rPr>
          <w:t>هفته</w:t>
        </w:r>
        <w:r>
          <w:rPr>
            <w:rFonts w:hint="cs"/>
            <w:rtl/>
          </w:rPr>
          <w:t xml:space="preserve">: نشان </w:t>
        </w:r>
        <w:proofErr w:type="spellStart"/>
        <w:r>
          <w:rPr>
            <w:rFonts w:hint="cs"/>
            <w:rtl/>
          </w:rPr>
          <w:t>می‌دهد</w:t>
        </w:r>
        <w:proofErr w:type="spellEnd"/>
        <w:r>
          <w:rPr>
            <w:rFonts w:hint="cs"/>
            <w:rtl/>
          </w:rPr>
          <w:t xml:space="preserve"> چند درصد از </w:t>
        </w:r>
        <w:proofErr w:type="spellStart"/>
        <w:r>
          <w:rPr>
            <w:rFonts w:hint="cs"/>
            <w:rtl/>
          </w:rPr>
          <w:t>خرید‌های</w:t>
        </w:r>
        <w:proofErr w:type="spellEnd"/>
        <w:r>
          <w:rPr>
            <w:rFonts w:hint="cs"/>
            <w:rtl/>
          </w:rPr>
          <w:t xml:space="preserve"> مشتری </w:t>
        </w:r>
      </w:ins>
      <w:ins w:id="1538" w:author="Sajjad Abed" w:date="2022-08-25T19:35:00Z">
        <w:r>
          <w:rPr>
            <w:rFonts w:hint="cs"/>
            <w:rtl/>
          </w:rPr>
          <w:t xml:space="preserve">از این محصول </w:t>
        </w:r>
      </w:ins>
      <w:ins w:id="1539" w:author="Sajjad Abed" w:date="2022-08-25T19:34:00Z">
        <w:r>
          <w:rPr>
            <w:rFonts w:hint="cs"/>
            <w:rtl/>
          </w:rPr>
          <w:t>در این روز از هفته بوده است.</w:t>
        </w:r>
      </w:ins>
    </w:p>
    <w:p w14:paraId="194A3DB4" w14:textId="23D89661" w:rsidR="00E371A7" w:rsidRDefault="00E371A7" w:rsidP="00E371A7">
      <w:pPr>
        <w:pStyle w:val="ListParagraph"/>
        <w:numPr>
          <w:ilvl w:val="0"/>
          <w:numId w:val="12"/>
        </w:numPr>
        <w:rPr>
          <w:ins w:id="1540" w:author="Sajjad Abed" w:date="2022-08-25T19:35:00Z"/>
        </w:rPr>
      </w:pPr>
      <w:ins w:id="1541" w:author="Sajjad Abed" w:date="2022-08-25T19:35:00Z">
        <w:r w:rsidRPr="0031056A">
          <w:rPr>
            <w:rFonts w:hint="eastAsia"/>
            <w:b/>
            <w:bCs/>
            <w:rtl/>
            <w:rPrChange w:id="1542" w:author="Sajjad Abed" w:date="2022-09-04T17:26:00Z">
              <w:rPr>
                <w:rFonts w:hint="eastAsia"/>
                <w:rtl/>
              </w:rPr>
            </w:rPrChange>
          </w:rPr>
          <w:t>درصد</w:t>
        </w:r>
        <w:r w:rsidRPr="0031056A">
          <w:rPr>
            <w:b/>
            <w:bCs/>
            <w:rtl/>
            <w:rPrChange w:id="1543" w:author="Sajjad Abed" w:date="2022-09-04T17:26:00Z">
              <w:rPr>
                <w:rtl/>
              </w:rPr>
            </w:rPrChange>
          </w:rPr>
          <w:t xml:space="preserve"> خر</w:t>
        </w:r>
        <w:r w:rsidRPr="0031056A">
          <w:rPr>
            <w:rFonts w:hint="cs"/>
            <w:b/>
            <w:bCs/>
            <w:rtl/>
            <w:rPrChange w:id="1544" w:author="Sajjad Abed" w:date="2022-09-04T17:26:00Z">
              <w:rPr>
                <w:rFonts w:hint="cs"/>
                <w:rtl/>
              </w:rPr>
            </w:rPrChange>
          </w:rPr>
          <w:t>ی</w:t>
        </w:r>
        <w:r w:rsidRPr="0031056A">
          <w:rPr>
            <w:rFonts w:hint="eastAsia"/>
            <w:b/>
            <w:bCs/>
            <w:rtl/>
            <w:rPrChange w:id="1545" w:author="Sajjad Abed" w:date="2022-09-04T17:26:00Z">
              <w:rPr>
                <w:rFonts w:hint="eastAsia"/>
                <w:rtl/>
              </w:rPr>
            </w:rPrChange>
          </w:rPr>
          <w:t>د</w:t>
        </w:r>
        <w:r w:rsidRPr="0031056A">
          <w:rPr>
            <w:b/>
            <w:bCs/>
            <w:rtl/>
            <w:rPrChange w:id="1546" w:author="Sajjad Abed" w:date="2022-09-04T17:26:00Z">
              <w:rPr>
                <w:rtl/>
              </w:rPr>
            </w:rPrChange>
          </w:rPr>
          <w:t xml:space="preserve"> </w:t>
        </w:r>
        <w:r w:rsidRPr="0031056A">
          <w:rPr>
            <w:rFonts w:hint="eastAsia"/>
            <w:b/>
            <w:bCs/>
            <w:rtl/>
            <w:rPrChange w:id="1547" w:author="Sajjad Abed" w:date="2022-09-04T17:26:00Z">
              <w:rPr>
                <w:rFonts w:hint="eastAsia"/>
                <w:rtl/>
              </w:rPr>
            </w:rPrChange>
          </w:rPr>
          <w:t>کتگور</w:t>
        </w:r>
        <w:r w:rsidRPr="0031056A">
          <w:rPr>
            <w:rFonts w:hint="cs"/>
            <w:b/>
            <w:bCs/>
            <w:rtl/>
            <w:rPrChange w:id="1548" w:author="Sajjad Abed" w:date="2022-09-04T17:26:00Z">
              <w:rPr>
                <w:rFonts w:hint="cs"/>
                <w:rtl/>
              </w:rPr>
            </w:rPrChange>
          </w:rPr>
          <w:t>ی</w:t>
        </w:r>
        <w:r w:rsidRPr="0031056A">
          <w:rPr>
            <w:b/>
            <w:bCs/>
            <w:rtl/>
            <w:rPrChange w:id="1549" w:author="Sajjad Abed" w:date="2022-09-04T17:26:00Z">
              <w:rPr>
                <w:rtl/>
              </w:rPr>
            </w:rPrChange>
          </w:rPr>
          <w:t xml:space="preserve"> در ا</w:t>
        </w:r>
        <w:r w:rsidRPr="0031056A">
          <w:rPr>
            <w:rFonts w:hint="cs"/>
            <w:b/>
            <w:bCs/>
            <w:rtl/>
            <w:rPrChange w:id="1550" w:author="Sajjad Abed" w:date="2022-09-04T17:26:00Z">
              <w:rPr>
                <w:rFonts w:hint="cs"/>
                <w:rtl/>
              </w:rPr>
            </w:rPrChange>
          </w:rPr>
          <w:t>ی</w:t>
        </w:r>
        <w:r w:rsidRPr="0031056A">
          <w:rPr>
            <w:rFonts w:hint="eastAsia"/>
            <w:b/>
            <w:bCs/>
            <w:rtl/>
            <w:rPrChange w:id="1551" w:author="Sajjad Abed" w:date="2022-09-04T17:26:00Z">
              <w:rPr>
                <w:rFonts w:hint="eastAsia"/>
                <w:rtl/>
              </w:rPr>
            </w:rPrChange>
          </w:rPr>
          <w:t>ن</w:t>
        </w:r>
        <w:r w:rsidRPr="0031056A">
          <w:rPr>
            <w:b/>
            <w:bCs/>
            <w:rtl/>
            <w:rPrChange w:id="1552" w:author="Sajjad Abed" w:date="2022-09-04T17:26:00Z">
              <w:rPr>
                <w:rtl/>
              </w:rPr>
            </w:rPrChange>
          </w:rPr>
          <w:t xml:space="preserve"> روز از هفته</w:t>
        </w:r>
        <w:r>
          <w:rPr>
            <w:rFonts w:hint="cs"/>
            <w:rtl/>
          </w:rPr>
          <w:t xml:space="preserve">: نشان </w:t>
        </w:r>
        <w:proofErr w:type="spellStart"/>
        <w:r>
          <w:rPr>
            <w:rFonts w:hint="cs"/>
            <w:rtl/>
          </w:rPr>
          <w:t>می‌دهد</w:t>
        </w:r>
        <w:proofErr w:type="spellEnd"/>
        <w:r>
          <w:rPr>
            <w:rFonts w:hint="cs"/>
            <w:rtl/>
          </w:rPr>
          <w:t xml:space="preserve"> چند درصد از </w:t>
        </w:r>
        <w:proofErr w:type="spellStart"/>
        <w:r>
          <w:rPr>
            <w:rFonts w:hint="cs"/>
            <w:rtl/>
          </w:rPr>
          <w:t>خرید‌های</w:t>
        </w:r>
        <w:proofErr w:type="spellEnd"/>
        <w:r>
          <w:rPr>
            <w:rFonts w:hint="cs"/>
            <w:rtl/>
          </w:rPr>
          <w:t xml:space="preserve"> مشتری از این کتگوری در این روز از هفته بوده است.</w:t>
        </w:r>
      </w:ins>
    </w:p>
    <w:p w14:paraId="2EC3B157" w14:textId="609DD773" w:rsidR="00E371A7" w:rsidRDefault="00E371A7" w:rsidP="00E371A7">
      <w:pPr>
        <w:pStyle w:val="ListParagraph"/>
        <w:numPr>
          <w:ilvl w:val="0"/>
          <w:numId w:val="12"/>
        </w:numPr>
        <w:rPr>
          <w:ins w:id="1553" w:author="Sajjad Abed" w:date="2022-08-25T20:58:00Z"/>
        </w:rPr>
      </w:pPr>
      <w:ins w:id="1554" w:author="Sajjad Abed" w:date="2022-08-25T19:35:00Z">
        <w:r w:rsidRPr="0031056A">
          <w:rPr>
            <w:rFonts w:hint="eastAsia"/>
            <w:b/>
            <w:bCs/>
            <w:rtl/>
            <w:rPrChange w:id="1555" w:author="Sajjad Abed" w:date="2022-09-04T17:26:00Z">
              <w:rPr>
                <w:rFonts w:hint="eastAsia"/>
                <w:rtl/>
              </w:rPr>
            </w:rPrChange>
          </w:rPr>
          <w:t>درصد</w:t>
        </w:r>
        <w:r w:rsidRPr="0031056A">
          <w:rPr>
            <w:b/>
            <w:bCs/>
            <w:rtl/>
            <w:rPrChange w:id="1556" w:author="Sajjad Abed" w:date="2022-09-04T17:26:00Z">
              <w:rPr>
                <w:rtl/>
              </w:rPr>
            </w:rPrChange>
          </w:rPr>
          <w:t xml:space="preserve"> </w:t>
        </w:r>
        <w:r w:rsidRPr="0031056A">
          <w:rPr>
            <w:rFonts w:hint="eastAsia"/>
            <w:b/>
            <w:bCs/>
            <w:rtl/>
            <w:rPrChange w:id="1557" w:author="Sajjad Abed" w:date="2022-09-04T17:26:00Z">
              <w:rPr>
                <w:rFonts w:hint="eastAsia"/>
                <w:rtl/>
              </w:rPr>
            </w:rPrChange>
          </w:rPr>
          <w:t>خر</w:t>
        </w:r>
        <w:r w:rsidRPr="0031056A">
          <w:rPr>
            <w:rFonts w:hint="cs"/>
            <w:b/>
            <w:bCs/>
            <w:rtl/>
            <w:rPrChange w:id="1558" w:author="Sajjad Abed" w:date="2022-09-04T17:26:00Z">
              <w:rPr>
                <w:rFonts w:hint="cs"/>
                <w:rtl/>
              </w:rPr>
            </w:rPrChange>
          </w:rPr>
          <w:t>ی</w:t>
        </w:r>
        <w:r w:rsidRPr="0031056A">
          <w:rPr>
            <w:rFonts w:hint="eastAsia"/>
            <w:b/>
            <w:bCs/>
            <w:rtl/>
            <w:rPrChange w:id="1559" w:author="Sajjad Abed" w:date="2022-09-04T17:26:00Z">
              <w:rPr>
                <w:rFonts w:hint="eastAsia"/>
                <w:rtl/>
              </w:rPr>
            </w:rPrChange>
          </w:rPr>
          <w:t>د</w:t>
        </w:r>
        <w:r w:rsidRPr="0031056A">
          <w:rPr>
            <w:b/>
            <w:bCs/>
            <w:rtl/>
            <w:rPrChange w:id="1560" w:author="Sajjad Abed" w:date="2022-09-04T17:26:00Z">
              <w:rPr>
                <w:rtl/>
              </w:rPr>
            </w:rPrChange>
          </w:rPr>
          <w:t xml:space="preserve"> </w:t>
        </w:r>
        <w:r w:rsidRPr="0031056A">
          <w:rPr>
            <w:rFonts w:hint="eastAsia"/>
            <w:b/>
            <w:bCs/>
            <w:rtl/>
            <w:rPrChange w:id="1561" w:author="Sajjad Abed" w:date="2022-09-04T17:26:00Z">
              <w:rPr>
                <w:rFonts w:hint="eastAsia"/>
                <w:rtl/>
              </w:rPr>
            </w:rPrChange>
          </w:rPr>
          <w:t>کلاس</w:t>
        </w:r>
        <w:r w:rsidRPr="0031056A">
          <w:rPr>
            <w:b/>
            <w:bCs/>
            <w:rtl/>
            <w:rPrChange w:id="1562" w:author="Sajjad Abed" w:date="2022-09-04T17:26:00Z">
              <w:rPr>
                <w:rtl/>
              </w:rPr>
            </w:rPrChange>
          </w:rPr>
          <w:t xml:space="preserve"> </w:t>
        </w:r>
        <w:r w:rsidRPr="0031056A">
          <w:rPr>
            <w:rFonts w:hint="eastAsia"/>
            <w:b/>
            <w:bCs/>
            <w:rtl/>
            <w:rPrChange w:id="1563" w:author="Sajjad Abed" w:date="2022-09-04T17:26:00Z">
              <w:rPr>
                <w:rFonts w:hint="eastAsia"/>
                <w:rtl/>
              </w:rPr>
            </w:rPrChange>
          </w:rPr>
          <w:t>در</w:t>
        </w:r>
        <w:r w:rsidRPr="0031056A">
          <w:rPr>
            <w:b/>
            <w:bCs/>
            <w:rtl/>
            <w:rPrChange w:id="1564" w:author="Sajjad Abed" w:date="2022-09-04T17:26:00Z">
              <w:rPr>
                <w:rtl/>
              </w:rPr>
            </w:rPrChange>
          </w:rPr>
          <w:t xml:space="preserve"> </w:t>
        </w:r>
        <w:r w:rsidRPr="0031056A">
          <w:rPr>
            <w:rFonts w:hint="eastAsia"/>
            <w:b/>
            <w:bCs/>
            <w:rtl/>
            <w:rPrChange w:id="1565" w:author="Sajjad Abed" w:date="2022-09-04T17:26:00Z">
              <w:rPr>
                <w:rFonts w:hint="eastAsia"/>
                <w:rtl/>
              </w:rPr>
            </w:rPrChange>
          </w:rPr>
          <w:t>ا</w:t>
        </w:r>
        <w:r w:rsidRPr="0031056A">
          <w:rPr>
            <w:rFonts w:hint="cs"/>
            <w:b/>
            <w:bCs/>
            <w:rtl/>
            <w:rPrChange w:id="1566" w:author="Sajjad Abed" w:date="2022-09-04T17:26:00Z">
              <w:rPr>
                <w:rFonts w:hint="cs"/>
                <w:rtl/>
              </w:rPr>
            </w:rPrChange>
          </w:rPr>
          <w:t>ی</w:t>
        </w:r>
        <w:r w:rsidRPr="0031056A">
          <w:rPr>
            <w:rFonts w:hint="eastAsia"/>
            <w:b/>
            <w:bCs/>
            <w:rtl/>
            <w:rPrChange w:id="1567" w:author="Sajjad Abed" w:date="2022-09-04T17:26:00Z">
              <w:rPr>
                <w:rFonts w:hint="eastAsia"/>
                <w:rtl/>
              </w:rPr>
            </w:rPrChange>
          </w:rPr>
          <w:t>ن</w:t>
        </w:r>
        <w:r w:rsidRPr="0031056A">
          <w:rPr>
            <w:b/>
            <w:bCs/>
            <w:rtl/>
            <w:rPrChange w:id="1568" w:author="Sajjad Abed" w:date="2022-09-04T17:26:00Z">
              <w:rPr>
                <w:rtl/>
              </w:rPr>
            </w:rPrChange>
          </w:rPr>
          <w:t xml:space="preserve"> </w:t>
        </w:r>
        <w:r w:rsidRPr="0031056A">
          <w:rPr>
            <w:rFonts w:hint="eastAsia"/>
            <w:b/>
            <w:bCs/>
            <w:rtl/>
            <w:rPrChange w:id="1569" w:author="Sajjad Abed" w:date="2022-09-04T17:26:00Z">
              <w:rPr>
                <w:rFonts w:hint="eastAsia"/>
                <w:rtl/>
              </w:rPr>
            </w:rPrChange>
          </w:rPr>
          <w:t>روز</w:t>
        </w:r>
        <w:r w:rsidRPr="0031056A">
          <w:rPr>
            <w:b/>
            <w:bCs/>
            <w:rtl/>
            <w:rPrChange w:id="1570" w:author="Sajjad Abed" w:date="2022-09-04T17:26:00Z">
              <w:rPr>
                <w:rtl/>
              </w:rPr>
            </w:rPrChange>
          </w:rPr>
          <w:t xml:space="preserve"> </w:t>
        </w:r>
        <w:r w:rsidRPr="0031056A">
          <w:rPr>
            <w:rFonts w:hint="eastAsia"/>
            <w:b/>
            <w:bCs/>
            <w:rtl/>
            <w:rPrChange w:id="1571" w:author="Sajjad Abed" w:date="2022-09-04T17:26:00Z">
              <w:rPr>
                <w:rFonts w:hint="eastAsia"/>
                <w:rtl/>
              </w:rPr>
            </w:rPrChange>
          </w:rPr>
          <w:t>از</w:t>
        </w:r>
        <w:r w:rsidRPr="0031056A">
          <w:rPr>
            <w:b/>
            <w:bCs/>
            <w:rtl/>
            <w:rPrChange w:id="1572" w:author="Sajjad Abed" w:date="2022-09-04T17:26:00Z">
              <w:rPr>
                <w:rtl/>
              </w:rPr>
            </w:rPrChange>
          </w:rPr>
          <w:t xml:space="preserve"> </w:t>
        </w:r>
        <w:r w:rsidRPr="0031056A">
          <w:rPr>
            <w:rFonts w:hint="eastAsia"/>
            <w:b/>
            <w:bCs/>
            <w:rtl/>
            <w:rPrChange w:id="1573" w:author="Sajjad Abed" w:date="2022-09-04T17:26:00Z">
              <w:rPr>
                <w:rFonts w:hint="eastAsia"/>
                <w:rtl/>
              </w:rPr>
            </w:rPrChange>
          </w:rPr>
          <w:t>هفته</w:t>
        </w:r>
        <w:r>
          <w:rPr>
            <w:rFonts w:hint="cs"/>
            <w:rtl/>
          </w:rPr>
          <w:t xml:space="preserve">: نشان </w:t>
        </w:r>
        <w:proofErr w:type="spellStart"/>
        <w:r>
          <w:rPr>
            <w:rFonts w:hint="cs"/>
            <w:rtl/>
          </w:rPr>
          <w:t>می‌دهد</w:t>
        </w:r>
        <w:proofErr w:type="spellEnd"/>
        <w:r>
          <w:rPr>
            <w:rFonts w:hint="cs"/>
            <w:rtl/>
          </w:rPr>
          <w:t xml:space="preserve"> چند درصد از </w:t>
        </w:r>
        <w:proofErr w:type="spellStart"/>
        <w:r>
          <w:rPr>
            <w:rFonts w:hint="cs"/>
            <w:rtl/>
          </w:rPr>
          <w:t>خرید‌های</w:t>
        </w:r>
        <w:proofErr w:type="spellEnd"/>
        <w:r>
          <w:rPr>
            <w:rFonts w:hint="cs"/>
            <w:rtl/>
          </w:rPr>
          <w:t xml:space="preserve"> مشتری از این کلاس در این روز از هفته بوده است.</w:t>
        </w:r>
      </w:ins>
    </w:p>
    <w:p w14:paraId="225F4FA4" w14:textId="46D289F3" w:rsidR="00886C52" w:rsidRDefault="00886C52" w:rsidP="00E371A7">
      <w:pPr>
        <w:pStyle w:val="ListParagraph"/>
        <w:numPr>
          <w:ilvl w:val="0"/>
          <w:numId w:val="12"/>
        </w:numPr>
        <w:rPr>
          <w:ins w:id="1574" w:author="Sajjad Abed" w:date="2022-08-25T21:50:00Z"/>
        </w:rPr>
      </w:pPr>
      <w:ins w:id="1575" w:author="Sajjad Abed" w:date="2022-08-25T20:58:00Z">
        <w:r w:rsidRPr="0031056A">
          <w:rPr>
            <w:rFonts w:hint="eastAsia"/>
            <w:b/>
            <w:bCs/>
            <w:rtl/>
            <w:rPrChange w:id="1576" w:author="Sajjad Abed" w:date="2022-09-04T17:26:00Z">
              <w:rPr>
                <w:rFonts w:hint="eastAsia"/>
                <w:rtl/>
              </w:rPr>
            </w:rPrChange>
          </w:rPr>
          <w:t>درصد</w:t>
        </w:r>
        <w:r w:rsidRPr="0031056A">
          <w:rPr>
            <w:rFonts w:hint="cs"/>
            <w:b/>
            <w:bCs/>
            <w:rtl/>
            <w:rPrChange w:id="1577" w:author="Sajjad Abed" w:date="2022-09-04T17:26:00Z">
              <w:rPr>
                <w:rFonts w:hint="cs"/>
                <w:rtl/>
              </w:rPr>
            </w:rPrChange>
          </w:rPr>
          <w:t>ی</w:t>
        </w:r>
        <w:r w:rsidRPr="0031056A">
          <w:rPr>
            <w:b/>
            <w:bCs/>
            <w:rtl/>
            <w:rPrChange w:id="1578" w:author="Sajjad Abed" w:date="2022-09-04T17:26:00Z">
              <w:rPr>
                <w:rtl/>
              </w:rPr>
            </w:rPrChange>
          </w:rPr>
          <w:t xml:space="preserve"> از </w:t>
        </w:r>
        <w:r w:rsidRPr="0031056A">
          <w:rPr>
            <w:rFonts w:hint="eastAsia"/>
            <w:b/>
            <w:bCs/>
            <w:rtl/>
            <w:rPrChange w:id="1579" w:author="Sajjad Abed" w:date="2022-09-04T17:26:00Z">
              <w:rPr>
                <w:rFonts w:hint="eastAsia"/>
                <w:rtl/>
              </w:rPr>
            </w:rPrChange>
          </w:rPr>
          <w:t>بازخر</w:t>
        </w:r>
        <w:r w:rsidRPr="0031056A">
          <w:rPr>
            <w:rFonts w:hint="cs"/>
            <w:b/>
            <w:bCs/>
            <w:rtl/>
            <w:rPrChange w:id="1580" w:author="Sajjad Abed" w:date="2022-09-04T17:26:00Z">
              <w:rPr>
                <w:rFonts w:hint="cs"/>
                <w:rtl/>
              </w:rPr>
            </w:rPrChange>
          </w:rPr>
          <w:t>ی</w:t>
        </w:r>
        <w:r w:rsidRPr="0031056A">
          <w:rPr>
            <w:rFonts w:hint="eastAsia"/>
            <w:b/>
            <w:bCs/>
            <w:rtl/>
            <w:rPrChange w:id="1581" w:author="Sajjad Abed" w:date="2022-09-04T17:26:00Z">
              <w:rPr>
                <w:rFonts w:hint="eastAsia"/>
                <w:rtl/>
              </w:rPr>
            </w:rPrChange>
          </w:rPr>
          <w:t>دها</w:t>
        </w:r>
        <w:r w:rsidRPr="0031056A">
          <w:rPr>
            <w:rFonts w:hint="cs"/>
            <w:b/>
            <w:bCs/>
            <w:rtl/>
            <w:rPrChange w:id="1582" w:author="Sajjad Abed" w:date="2022-09-04T17:26:00Z">
              <w:rPr>
                <w:rFonts w:hint="cs"/>
                <w:rtl/>
              </w:rPr>
            </w:rPrChange>
          </w:rPr>
          <w:t>ی</w:t>
        </w:r>
        <w:r w:rsidRPr="0031056A">
          <w:rPr>
            <w:b/>
            <w:bCs/>
            <w:rtl/>
            <w:rPrChange w:id="1583" w:author="Sajjad Abed" w:date="2022-09-04T17:26:00Z">
              <w:rPr>
                <w:rtl/>
              </w:rPr>
            </w:rPrChange>
          </w:rPr>
          <w:t xml:space="preserve"> کل آن محصول که</w:t>
        </w:r>
      </w:ins>
      <w:ins w:id="1584" w:author="Sajjad Abed" w:date="2022-08-25T20:59:00Z">
        <w:r w:rsidRPr="0031056A">
          <w:rPr>
            <w:b/>
            <w:bCs/>
            <w:rtl/>
            <w:rPrChange w:id="1585" w:author="Sajjad Abed" w:date="2022-09-04T17:26:00Z">
              <w:rPr>
                <w:rtl/>
              </w:rPr>
            </w:rPrChange>
          </w:rPr>
          <w:t xml:space="preserve"> پس از </w:t>
        </w:r>
      </w:ins>
      <w:ins w:id="1586" w:author="Sajjad Abed" w:date="2022-08-25T21:46:00Z">
        <w:r w:rsidR="001B3FD9" w:rsidRPr="0031056A">
          <w:rPr>
            <w:b/>
            <w:bCs/>
            <w:rPrChange w:id="1587" w:author="Sajjad Abed" w:date="2022-09-04T17:26:00Z">
              <w:rPr/>
            </w:rPrChange>
          </w:rPr>
          <w:t>t</w:t>
        </w:r>
        <w:r w:rsidR="001B3FD9" w:rsidRPr="0031056A">
          <w:rPr>
            <w:b/>
            <w:bCs/>
            <w:rtl/>
            <w:rPrChange w:id="1588" w:author="Sajjad Abed" w:date="2022-09-04T17:26:00Z">
              <w:rPr>
                <w:rtl/>
              </w:rPr>
            </w:rPrChange>
          </w:rPr>
          <w:t xml:space="preserve"> رو</w:t>
        </w:r>
      </w:ins>
      <w:ins w:id="1589" w:author="Sajjad Abed" w:date="2022-08-25T21:54:00Z">
        <w:r w:rsidR="001B3FD9" w:rsidRPr="0031056A">
          <w:rPr>
            <w:rFonts w:hint="eastAsia"/>
            <w:b/>
            <w:bCs/>
            <w:rtl/>
            <w:rPrChange w:id="1590" w:author="Sajjad Abed" w:date="2022-09-04T17:26:00Z">
              <w:rPr>
                <w:rFonts w:hint="eastAsia"/>
                <w:rtl/>
              </w:rPr>
            </w:rPrChange>
          </w:rPr>
          <w:t>ز</w:t>
        </w:r>
      </w:ins>
      <w:ins w:id="1591" w:author="Sajjad Abed" w:date="2022-08-25T21:46:00Z">
        <w:r w:rsidR="001B3FD9" w:rsidRPr="0031056A">
          <w:rPr>
            <w:b/>
            <w:bCs/>
            <w:rtl/>
            <w:rPrChange w:id="1592" w:author="Sajjad Abed" w:date="2022-09-04T17:26:00Z">
              <w:rPr>
                <w:rtl/>
              </w:rPr>
            </w:rPrChange>
          </w:rPr>
          <w:t xml:space="preserve"> انجام شده است</w:t>
        </w:r>
      </w:ins>
      <w:ins w:id="1593" w:author="Sajjad Abed" w:date="2022-09-04T17:27:00Z">
        <w:r w:rsidR="0031056A">
          <w:rPr>
            <w:rFonts w:hint="cs"/>
            <w:rtl/>
          </w:rPr>
          <w:t>:</w:t>
        </w:r>
      </w:ins>
      <w:ins w:id="1594" w:author="Sajjad Abed" w:date="2022-08-25T21:47:00Z">
        <w:r w:rsidR="001B3FD9">
          <w:rPr>
            <w:rFonts w:hint="cs"/>
            <w:rtl/>
          </w:rPr>
          <w:t xml:space="preserve"> در اینجا </w:t>
        </w:r>
        <w:r w:rsidR="001B3FD9">
          <w:t>t</w:t>
        </w:r>
        <w:r w:rsidR="001B3FD9">
          <w:rPr>
            <w:rFonts w:hint="cs"/>
            <w:rtl/>
          </w:rPr>
          <w:t xml:space="preserve"> فاصله‌ی روزی است که می‌خواهیم احتمال خرید در آن را بسنج</w:t>
        </w:r>
      </w:ins>
      <w:ins w:id="1595" w:author="Sajjad Abed" w:date="2022-08-25T21:48:00Z">
        <w:r w:rsidR="001B3FD9">
          <w:rPr>
            <w:rFonts w:hint="cs"/>
            <w:rtl/>
          </w:rPr>
          <w:t>یم تا آخرین روزی که</w:t>
        </w:r>
      </w:ins>
      <w:ins w:id="1596" w:author="Sajjad Abed" w:date="2022-08-25T21:50:00Z">
        <w:r w:rsidR="001B3FD9">
          <w:rPr>
            <w:rFonts w:hint="cs"/>
            <w:rtl/>
          </w:rPr>
          <w:t xml:space="preserve"> آن محصول خریده شده است.</w:t>
        </w:r>
      </w:ins>
    </w:p>
    <w:p w14:paraId="5DFD3EE7" w14:textId="45FFFC2B" w:rsidR="001B3FD9" w:rsidRDefault="001B3FD9" w:rsidP="001B3FD9">
      <w:pPr>
        <w:pStyle w:val="ListParagraph"/>
        <w:numPr>
          <w:ilvl w:val="0"/>
          <w:numId w:val="12"/>
        </w:numPr>
        <w:rPr>
          <w:ins w:id="1597" w:author="Sajjad Abed" w:date="2022-08-25T21:50:00Z"/>
        </w:rPr>
      </w:pPr>
      <w:ins w:id="1598" w:author="Sajjad Abed" w:date="2022-08-25T21:50:00Z">
        <w:r w:rsidRPr="0031056A">
          <w:rPr>
            <w:rFonts w:hint="eastAsia"/>
            <w:b/>
            <w:bCs/>
            <w:rtl/>
            <w:rPrChange w:id="1599" w:author="Sajjad Abed" w:date="2022-09-04T17:27:00Z">
              <w:rPr>
                <w:rFonts w:hint="eastAsia"/>
                <w:rtl/>
              </w:rPr>
            </w:rPrChange>
          </w:rPr>
          <w:t>درصد</w:t>
        </w:r>
        <w:r w:rsidRPr="0031056A">
          <w:rPr>
            <w:rFonts w:hint="cs"/>
            <w:b/>
            <w:bCs/>
            <w:rtl/>
            <w:rPrChange w:id="1600" w:author="Sajjad Abed" w:date="2022-09-04T17:27:00Z">
              <w:rPr>
                <w:rFonts w:hint="cs"/>
                <w:rtl/>
              </w:rPr>
            </w:rPrChange>
          </w:rPr>
          <w:t>ی</w:t>
        </w:r>
        <w:r w:rsidRPr="0031056A">
          <w:rPr>
            <w:b/>
            <w:bCs/>
            <w:rtl/>
            <w:rPrChange w:id="1601" w:author="Sajjad Abed" w:date="2022-09-04T17:27:00Z">
              <w:rPr>
                <w:rtl/>
              </w:rPr>
            </w:rPrChange>
          </w:rPr>
          <w:t xml:space="preserve"> از </w:t>
        </w:r>
        <w:r w:rsidRPr="0031056A">
          <w:rPr>
            <w:rFonts w:hint="eastAsia"/>
            <w:b/>
            <w:bCs/>
            <w:rtl/>
            <w:rPrChange w:id="1602" w:author="Sajjad Abed" w:date="2022-09-04T17:27:00Z">
              <w:rPr>
                <w:rFonts w:hint="eastAsia"/>
                <w:rtl/>
              </w:rPr>
            </w:rPrChange>
          </w:rPr>
          <w:t>بازخر</w:t>
        </w:r>
        <w:r w:rsidRPr="0031056A">
          <w:rPr>
            <w:rFonts w:hint="cs"/>
            <w:b/>
            <w:bCs/>
            <w:rtl/>
            <w:rPrChange w:id="1603" w:author="Sajjad Abed" w:date="2022-09-04T17:27:00Z">
              <w:rPr>
                <w:rFonts w:hint="cs"/>
                <w:rtl/>
              </w:rPr>
            </w:rPrChange>
          </w:rPr>
          <w:t>ی</w:t>
        </w:r>
        <w:r w:rsidRPr="0031056A">
          <w:rPr>
            <w:rFonts w:hint="eastAsia"/>
            <w:b/>
            <w:bCs/>
            <w:rtl/>
            <w:rPrChange w:id="1604" w:author="Sajjad Abed" w:date="2022-09-04T17:27:00Z">
              <w:rPr>
                <w:rFonts w:hint="eastAsia"/>
                <w:rtl/>
              </w:rPr>
            </w:rPrChange>
          </w:rPr>
          <w:t>دها</w:t>
        </w:r>
        <w:r w:rsidRPr="0031056A">
          <w:rPr>
            <w:rFonts w:hint="cs"/>
            <w:b/>
            <w:bCs/>
            <w:rtl/>
            <w:rPrChange w:id="1605" w:author="Sajjad Abed" w:date="2022-09-04T17:27:00Z">
              <w:rPr>
                <w:rFonts w:hint="cs"/>
                <w:rtl/>
              </w:rPr>
            </w:rPrChange>
          </w:rPr>
          <w:t>ی</w:t>
        </w:r>
        <w:r w:rsidRPr="0031056A">
          <w:rPr>
            <w:b/>
            <w:bCs/>
            <w:rtl/>
            <w:rPrChange w:id="1606" w:author="Sajjad Abed" w:date="2022-09-04T17:27:00Z">
              <w:rPr>
                <w:rtl/>
              </w:rPr>
            </w:rPrChange>
          </w:rPr>
          <w:t xml:space="preserve"> کل آن </w:t>
        </w:r>
        <w:r w:rsidRPr="0031056A">
          <w:rPr>
            <w:rFonts w:hint="eastAsia"/>
            <w:b/>
            <w:bCs/>
            <w:rtl/>
            <w:rPrChange w:id="1607" w:author="Sajjad Abed" w:date="2022-09-04T17:27:00Z">
              <w:rPr>
                <w:rFonts w:hint="eastAsia"/>
                <w:rtl/>
              </w:rPr>
            </w:rPrChange>
          </w:rPr>
          <w:t>کتگور</w:t>
        </w:r>
        <w:r w:rsidRPr="0031056A">
          <w:rPr>
            <w:rFonts w:hint="cs"/>
            <w:b/>
            <w:bCs/>
            <w:rtl/>
            <w:rPrChange w:id="1608" w:author="Sajjad Abed" w:date="2022-09-04T17:27:00Z">
              <w:rPr>
                <w:rFonts w:hint="cs"/>
                <w:rtl/>
              </w:rPr>
            </w:rPrChange>
          </w:rPr>
          <w:t>ی</w:t>
        </w:r>
        <w:r w:rsidRPr="0031056A">
          <w:rPr>
            <w:b/>
            <w:bCs/>
            <w:rtl/>
            <w:rPrChange w:id="1609" w:author="Sajjad Abed" w:date="2022-09-04T17:27:00Z">
              <w:rPr>
                <w:rtl/>
              </w:rPr>
            </w:rPrChange>
          </w:rPr>
          <w:t xml:space="preserve"> که پس از </w:t>
        </w:r>
        <w:r w:rsidRPr="0031056A">
          <w:rPr>
            <w:b/>
            <w:bCs/>
            <w:rPrChange w:id="1610" w:author="Sajjad Abed" w:date="2022-09-04T17:27:00Z">
              <w:rPr/>
            </w:rPrChange>
          </w:rPr>
          <w:t>t</w:t>
        </w:r>
        <w:r w:rsidRPr="0031056A">
          <w:rPr>
            <w:b/>
            <w:bCs/>
            <w:rtl/>
            <w:rPrChange w:id="1611" w:author="Sajjad Abed" w:date="2022-09-04T17:27:00Z">
              <w:rPr>
                <w:rtl/>
              </w:rPr>
            </w:rPrChange>
          </w:rPr>
          <w:t xml:space="preserve"> رو</w:t>
        </w:r>
      </w:ins>
      <w:ins w:id="1612" w:author="Sajjad Abed" w:date="2022-08-25T21:54:00Z">
        <w:r w:rsidRPr="0031056A">
          <w:rPr>
            <w:rFonts w:hint="eastAsia"/>
            <w:b/>
            <w:bCs/>
            <w:rtl/>
            <w:rPrChange w:id="1613" w:author="Sajjad Abed" w:date="2022-09-04T17:27:00Z">
              <w:rPr>
                <w:rFonts w:hint="eastAsia"/>
                <w:rtl/>
              </w:rPr>
            </w:rPrChange>
          </w:rPr>
          <w:t>ز</w:t>
        </w:r>
      </w:ins>
      <w:ins w:id="1614" w:author="Sajjad Abed" w:date="2022-08-25T21:50:00Z">
        <w:r w:rsidRPr="0031056A">
          <w:rPr>
            <w:b/>
            <w:bCs/>
            <w:rtl/>
            <w:rPrChange w:id="1615" w:author="Sajjad Abed" w:date="2022-09-04T17:27:00Z">
              <w:rPr>
                <w:rtl/>
              </w:rPr>
            </w:rPrChange>
          </w:rPr>
          <w:t xml:space="preserve"> انجام شده است</w:t>
        </w:r>
      </w:ins>
      <w:ins w:id="1616" w:author="Sajjad Abed" w:date="2022-09-04T17:27:00Z">
        <w:r w:rsidR="0031056A">
          <w:rPr>
            <w:rFonts w:hint="cs"/>
            <w:rtl/>
          </w:rPr>
          <w:t>:</w:t>
        </w:r>
      </w:ins>
      <w:ins w:id="1617" w:author="Sajjad Abed" w:date="2022-08-25T21:50:00Z">
        <w:r>
          <w:rPr>
            <w:rFonts w:hint="cs"/>
            <w:rtl/>
          </w:rPr>
          <w:t xml:space="preserve"> در اینجا </w:t>
        </w:r>
        <w:r>
          <w:t>t</w:t>
        </w:r>
        <w:r>
          <w:rPr>
            <w:rFonts w:hint="cs"/>
            <w:rtl/>
          </w:rPr>
          <w:t xml:space="preserve"> فاصله‌ی روزی است که می‌خواهیم احتمال خرید در آن را بسنجیم تا آخرین روزی که آن </w:t>
        </w:r>
      </w:ins>
      <w:ins w:id="1618" w:author="Sajjad Abed" w:date="2022-08-25T21:51:00Z">
        <w:r>
          <w:rPr>
            <w:rFonts w:hint="cs"/>
            <w:rtl/>
          </w:rPr>
          <w:t>کتگوری</w:t>
        </w:r>
      </w:ins>
      <w:ins w:id="1619" w:author="Sajjad Abed" w:date="2022-08-25T21:50:00Z">
        <w:r>
          <w:rPr>
            <w:rFonts w:hint="cs"/>
            <w:rtl/>
          </w:rPr>
          <w:t xml:space="preserve"> خریده شده است.</w:t>
        </w:r>
      </w:ins>
    </w:p>
    <w:p w14:paraId="5C57C526" w14:textId="0FAF3C7C" w:rsidR="001B3FD9" w:rsidRDefault="001B3FD9" w:rsidP="001B3FD9">
      <w:pPr>
        <w:pStyle w:val="ListParagraph"/>
        <w:numPr>
          <w:ilvl w:val="0"/>
          <w:numId w:val="12"/>
        </w:numPr>
        <w:rPr>
          <w:ins w:id="1620" w:author="Sajjad Abed" w:date="2022-08-25T21:50:00Z"/>
        </w:rPr>
      </w:pPr>
      <w:ins w:id="1621" w:author="Sajjad Abed" w:date="2022-08-25T21:50:00Z">
        <w:r w:rsidRPr="0031056A">
          <w:rPr>
            <w:rFonts w:hint="eastAsia"/>
            <w:b/>
            <w:bCs/>
            <w:rtl/>
            <w:rPrChange w:id="1622" w:author="Sajjad Abed" w:date="2022-09-04T17:27:00Z">
              <w:rPr>
                <w:rFonts w:hint="eastAsia"/>
                <w:rtl/>
              </w:rPr>
            </w:rPrChange>
          </w:rPr>
          <w:t>درصد</w:t>
        </w:r>
        <w:r w:rsidRPr="0031056A">
          <w:rPr>
            <w:rFonts w:hint="cs"/>
            <w:b/>
            <w:bCs/>
            <w:rtl/>
            <w:rPrChange w:id="1623" w:author="Sajjad Abed" w:date="2022-09-04T17:27:00Z">
              <w:rPr>
                <w:rFonts w:hint="cs"/>
                <w:rtl/>
              </w:rPr>
            </w:rPrChange>
          </w:rPr>
          <w:t>ی</w:t>
        </w:r>
        <w:r w:rsidRPr="0031056A">
          <w:rPr>
            <w:b/>
            <w:bCs/>
            <w:rtl/>
            <w:rPrChange w:id="1624" w:author="Sajjad Abed" w:date="2022-09-04T17:27:00Z">
              <w:rPr>
                <w:rtl/>
              </w:rPr>
            </w:rPrChange>
          </w:rPr>
          <w:t xml:space="preserve"> از </w:t>
        </w:r>
        <w:r w:rsidRPr="0031056A">
          <w:rPr>
            <w:rFonts w:hint="eastAsia"/>
            <w:b/>
            <w:bCs/>
            <w:rtl/>
            <w:rPrChange w:id="1625" w:author="Sajjad Abed" w:date="2022-09-04T17:27:00Z">
              <w:rPr>
                <w:rFonts w:hint="eastAsia"/>
                <w:rtl/>
              </w:rPr>
            </w:rPrChange>
          </w:rPr>
          <w:t>بازخر</w:t>
        </w:r>
        <w:r w:rsidRPr="0031056A">
          <w:rPr>
            <w:rFonts w:hint="cs"/>
            <w:b/>
            <w:bCs/>
            <w:rtl/>
            <w:rPrChange w:id="1626" w:author="Sajjad Abed" w:date="2022-09-04T17:27:00Z">
              <w:rPr>
                <w:rFonts w:hint="cs"/>
                <w:rtl/>
              </w:rPr>
            </w:rPrChange>
          </w:rPr>
          <w:t>ی</w:t>
        </w:r>
        <w:r w:rsidRPr="0031056A">
          <w:rPr>
            <w:rFonts w:hint="eastAsia"/>
            <w:b/>
            <w:bCs/>
            <w:rtl/>
            <w:rPrChange w:id="1627" w:author="Sajjad Abed" w:date="2022-09-04T17:27:00Z">
              <w:rPr>
                <w:rFonts w:hint="eastAsia"/>
                <w:rtl/>
              </w:rPr>
            </w:rPrChange>
          </w:rPr>
          <w:t>دها</w:t>
        </w:r>
        <w:r w:rsidRPr="0031056A">
          <w:rPr>
            <w:rFonts w:hint="cs"/>
            <w:b/>
            <w:bCs/>
            <w:rtl/>
            <w:rPrChange w:id="1628" w:author="Sajjad Abed" w:date="2022-09-04T17:27:00Z">
              <w:rPr>
                <w:rFonts w:hint="cs"/>
                <w:rtl/>
              </w:rPr>
            </w:rPrChange>
          </w:rPr>
          <w:t>ی</w:t>
        </w:r>
        <w:r w:rsidRPr="0031056A">
          <w:rPr>
            <w:b/>
            <w:bCs/>
            <w:rtl/>
            <w:rPrChange w:id="1629" w:author="Sajjad Abed" w:date="2022-09-04T17:27:00Z">
              <w:rPr>
                <w:rtl/>
              </w:rPr>
            </w:rPrChange>
          </w:rPr>
          <w:t xml:space="preserve"> کل آن </w:t>
        </w:r>
      </w:ins>
      <w:ins w:id="1630" w:author="Sajjad Abed" w:date="2022-08-25T21:51:00Z">
        <w:r w:rsidRPr="0031056A">
          <w:rPr>
            <w:rFonts w:hint="eastAsia"/>
            <w:b/>
            <w:bCs/>
            <w:rtl/>
            <w:rPrChange w:id="1631" w:author="Sajjad Abed" w:date="2022-09-04T17:27:00Z">
              <w:rPr>
                <w:rFonts w:hint="eastAsia"/>
                <w:rtl/>
              </w:rPr>
            </w:rPrChange>
          </w:rPr>
          <w:t>کلاس</w:t>
        </w:r>
      </w:ins>
      <w:ins w:id="1632" w:author="Sajjad Abed" w:date="2022-08-25T21:50:00Z">
        <w:r w:rsidRPr="0031056A">
          <w:rPr>
            <w:b/>
            <w:bCs/>
            <w:rtl/>
            <w:rPrChange w:id="1633" w:author="Sajjad Abed" w:date="2022-09-04T17:27:00Z">
              <w:rPr>
                <w:rtl/>
              </w:rPr>
            </w:rPrChange>
          </w:rPr>
          <w:t xml:space="preserve"> که پس از </w:t>
        </w:r>
        <w:r w:rsidRPr="0031056A">
          <w:rPr>
            <w:b/>
            <w:bCs/>
            <w:rPrChange w:id="1634" w:author="Sajjad Abed" w:date="2022-09-04T17:27:00Z">
              <w:rPr/>
            </w:rPrChange>
          </w:rPr>
          <w:t>t</w:t>
        </w:r>
        <w:r w:rsidRPr="0031056A">
          <w:rPr>
            <w:b/>
            <w:bCs/>
            <w:rtl/>
            <w:rPrChange w:id="1635" w:author="Sajjad Abed" w:date="2022-09-04T17:27:00Z">
              <w:rPr>
                <w:rtl/>
              </w:rPr>
            </w:rPrChange>
          </w:rPr>
          <w:t xml:space="preserve"> رو</w:t>
        </w:r>
      </w:ins>
      <w:ins w:id="1636" w:author="Sajjad Abed" w:date="2022-08-25T21:54:00Z">
        <w:r w:rsidRPr="0031056A">
          <w:rPr>
            <w:rFonts w:hint="eastAsia"/>
            <w:b/>
            <w:bCs/>
            <w:rtl/>
            <w:rPrChange w:id="1637" w:author="Sajjad Abed" w:date="2022-09-04T17:27:00Z">
              <w:rPr>
                <w:rFonts w:hint="eastAsia"/>
                <w:rtl/>
              </w:rPr>
            </w:rPrChange>
          </w:rPr>
          <w:t>ز</w:t>
        </w:r>
      </w:ins>
      <w:ins w:id="1638" w:author="Sajjad Abed" w:date="2022-08-25T21:50:00Z">
        <w:r w:rsidRPr="0031056A">
          <w:rPr>
            <w:b/>
            <w:bCs/>
            <w:rtl/>
            <w:rPrChange w:id="1639" w:author="Sajjad Abed" w:date="2022-09-04T17:27:00Z">
              <w:rPr>
                <w:rtl/>
              </w:rPr>
            </w:rPrChange>
          </w:rPr>
          <w:t xml:space="preserve"> انجام شده است</w:t>
        </w:r>
      </w:ins>
      <w:ins w:id="1640" w:author="Sajjad Abed" w:date="2022-09-04T17:27:00Z">
        <w:r w:rsidR="0031056A">
          <w:rPr>
            <w:rFonts w:hint="cs"/>
            <w:rtl/>
          </w:rPr>
          <w:t>:</w:t>
        </w:r>
      </w:ins>
      <w:ins w:id="1641" w:author="Sajjad Abed" w:date="2022-08-25T21:50:00Z">
        <w:r>
          <w:rPr>
            <w:rFonts w:hint="cs"/>
            <w:rtl/>
          </w:rPr>
          <w:t xml:space="preserve"> در اینجا </w:t>
        </w:r>
        <w:r>
          <w:t>t</w:t>
        </w:r>
        <w:r>
          <w:rPr>
            <w:rFonts w:hint="cs"/>
            <w:rtl/>
          </w:rPr>
          <w:t xml:space="preserve"> فاصله‌ی روزی است که می‌خواهیم احتمال خرید در آن را بسنجیم تا آخرین روزی که آن </w:t>
        </w:r>
      </w:ins>
      <w:ins w:id="1642" w:author="Sajjad Abed" w:date="2022-08-25T21:52:00Z">
        <w:r>
          <w:rPr>
            <w:rFonts w:hint="cs"/>
            <w:rtl/>
          </w:rPr>
          <w:t>کلاس</w:t>
        </w:r>
      </w:ins>
      <w:ins w:id="1643" w:author="Sajjad Abed" w:date="2022-08-25T21:50:00Z">
        <w:r>
          <w:rPr>
            <w:rFonts w:hint="cs"/>
            <w:rtl/>
          </w:rPr>
          <w:t xml:space="preserve"> خریده شده است.</w:t>
        </w:r>
      </w:ins>
    </w:p>
    <w:p w14:paraId="333E70C9" w14:textId="0EEAA087" w:rsidR="001B3FD9" w:rsidRDefault="001B3FD9" w:rsidP="001B3FD9">
      <w:pPr>
        <w:pStyle w:val="ListParagraph"/>
        <w:numPr>
          <w:ilvl w:val="0"/>
          <w:numId w:val="12"/>
        </w:numPr>
        <w:rPr>
          <w:ins w:id="1644" w:author="Sajjad Abed" w:date="2022-08-25T21:50:00Z"/>
        </w:rPr>
      </w:pPr>
      <w:ins w:id="1645" w:author="Sajjad Abed" w:date="2022-08-25T21:50:00Z">
        <w:r w:rsidRPr="0031056A">
          <w:rPr>
            <w:rFonts w:hint="eastAsia"/>
            <w:b/>
            <w:bCs/>
            <w:rtl/>
            <w:rPrChange w:id="1646" w:author="Sajjad Abed" w:date="2022-09-04T17:27:00Z">
              <w:rPr>
                <w:rFonts w:hint="eastAsia"/>
                <w:rtl/>
              </w:rPr>
            </w:rPrChange>
          </w:rPr>
          <w:t>درصد</w:t>
        </w:r>
        <w:r w:rsidRPr="0031056A">
          <w:rPr>
            <w:rFonts w:hint="cs"/>
            <w:b/>
            <w:bCs/>
            <w:rtl/>
            <w:rPrChange w:id="1647" w:author="Sajjad Abed" w:date="2022-09-04T17:27:00Z">
              <w:rPr>
                <w:rFonts w:hint="cs"/>
                <w:rtl/>
              </w:rPr>
            </w:rPrChange>
          </w:rPr>
          <w:t>ی</w:t>
        </w:r>
        <w:r w:rsidRPr="0031056A">
          <w:rPr>
            <w:b/>
            <w:bCs/>
            <w:rtl/>
            <w:rPrChange w:id="1648" w:author="Sajjad Abed" w:date="2022-09-04T17:27:00Z">
              <w:rPr>
                <w:rtl/>
              </w:rPr>
            </w:rPrChange>
          </w:rPr>
          <w:t xml:space="preserve"> از </w:t>
        </w:r>
      </w:ins>
      <w:proofErr w:type="spellStart"/>
      <w:ins w:id="1649" w:author="Sajjad Abed" w:date="2022-08-25T21:52:00Z">
        <w:r w:rsidRPr="0031056A">
          <w:rPr>
            <w:rFonts w:hint="eastAsia"/>
            <w:b/>
            <w:bCs/>
            <w:rtl/>
            <w:rPrChange w:id="1650" w:author="Sajjad Abed" w:date="2022-09-04T17:27:00Z">
              <w:rPr>
                <w:rFonts w:hint="eastAsia"/>
                <w:rtl/>
              </w:rPr>
            </w:rPrChange>
          </w:rPr>
          <w:t>خر</w:t>
        </w:r>
        <w:r w:rsidRPr="0031056A">
          <w:rPr>
            <w:rFonts w:hint="cs"/>
            <w:b/>
            <w:bCs/>
            <w:rtl/>
            <w:rPrChange w:id="1651" w:author="Sajjad Abed" w:date="2022-09-04T17:27:00Z">
              <w:rPr>
                <w:rFonts w:hint="cs"/>
                <w:rtl/>
              </w:rPr>
            </w:rPrChange>
          </w:rPr>
          <w:t>ی</w:t>
        </w:r>
        <w:r w:rsidRPr="0031056A">
          <w:rPr>
            <w:rFonts w:hint="eastAsia"/>
            <w:b/>
            <w:bCs/>
            <w:rtl/>
            <w:rPrChange w:id="1652" w:author="Sajjad Abed" w:date="2022-09-04T17:27:00Z">
              <w:rPr>
                <w:rFonts w:hint="eastAsia"/>
                <w:rtl/>
              </w:rPr>
            </w:rPrChange>
          </w:rPr>
          <w:t>دها</w:t>
        </w:r>
        <w:r w:rsidRPr="0031056A">
          <w:rPr>
            <w:rFonts w:hint="cs"/>
            <w:b/>
            <w:bCs/>
            <w:rtl/>
            <w:rPrChange w:id="1653" w:author="Sajjad Abed" w:date="2022-09-04T17:27:00Z">
              <w:rPr>
                <w:rFonts w:hint="cs"/>
                <w:rtl/>
              </w:rPr>
            </w:rPrChange>
          </w:rPr>
          <w:t>ی</w:t>
        </w:r>
        <w:proofErr w:type="spellEnd"/>
        <w:r w:rsidRPr="0031056A">
          <w:rPr>
            <w:b/>
            <w:bCs/>
            <w:rtl/>
            <w:rPrChange w:id="1654" w:author="Sajjad Abed" w:date="2022-09-04T17:27:00Z">
              <w:rPr>
                <w:rtl/>
              </w:rPr>
            </w:rPrChange>
          </w:rPr>
          <w:t xml:space="preserve"> </w:t>
        </w:r>
        <w:r w:rsidRPr="0031056A">
          <w:rPr>
            <w:rFonts w:hint="cs"/>
            <w:b/>
            <w:bCs/>
            <w:rtl/>
            <w:rPrChange w:id="1655" w:author="Sajjad Abed" w:date="2022-09-04T17:27:00Z">
              <w:rPr>
                <w:rFonts w:hint="cs"/>
                <w:rtl/>
              </w:rPr>
            </w:rPrChange>
          </w:rPr>
          <w:t>ی</w:t>
        </w:r>
        <w:r w:rsidRPr="0031056A">
          <w:rPr>
            <w:rFonts w:hint="eastAsia"/>
            <w:b/>
            <w:bCs/>
            <w:rtl/>
            <w:rPrChange w:id="1656" w:author="Sajjad Abed" w:date="2022-09-04T17:27:00Z">
              <w:rPr>
                <w:rFonts w:hint="eastAsia"/>
                <w:rtl/>
              </w:rPr>
            </w:rPrChange>
          </w:rPr>
          <w:t>ک</w:t>
        </w:r>
        <w:r w:rsidRPr="0031056A">
          <w:rPr>
            <w:b/>
            <w:bCs/>
            <w:rtl/>
            <w:rPrChange w:id="1657" w:author="Sajjad Abed" w:date="2022-09-04T17:27:00Z">
              <w:rPr>
                <w:rtl/>
              </w:rPr>
            </w:rPrChange>
          </w:rPr>
          <w:t xml:space="preserve"> مشتر</w:t>
        </w:r>
        <w:r w:rsidRPr="0031056A">
          <w:rPr>
            <w:rFonts w:hint="cs"/>
            <w:b/>
            <w:bCs/>
            <w:rtl/>
            <w:rPrChange w:id="1658" w:author="Sajjad Abed" w:date="2022-09-04T17:27:00Z">
              <w:rPr>
                <w:rFonts w:hint="cs"/>
                <w:rtl/>
              </w:rPr>
            </w:rPrChange>
          </w:rPr>
          <w:t>ی</w:t>
        </w:r>
        <w:r w:rsidRPr="0031056A">
          <w:rPr>
            <w:b/>
            <w:bCs/>
            <w:rtl/>
            <w:rPrChange w:id="1659" w:author="Sajjad Abed" w:date="2022-09-04T17:27:00Z">
              <w:rPr>
                <w:rtl/>
              </w:rPr>
            </w:rPrChange>
          </w:rPr>
          <w:t xml:space="preserve"> که پس از </w:t>
        </w:r>
        <w:r w:rsidRPr="0031056A">
          <w:rPr>
            <w:b/>
            <w:bCs/>
            <w:rPrChange w:id="1660" w:author="Sajjad Abed" w:date="2022-09-04T17:27:00Z">
              <w:rPr/>
            </w:rPrChange>
          </w:rPr>
          <w:t>t</w:t>
        </w:r>
        <w:r w:rsidRPr="0031056A">
          <w:rPr>
            <w:b/>
            <w:bCs/>
            <w:rtl/>
            <w:rPrChange w:id="1661" w:author="Sajjad Abed" w:date="2022-09-04T17:27:00Z">
              <w:rPr>
                <w:rtl/>
              </w:rPr>
            </w:rPrChange>
          </w:rPr>
          <w:t xml:space="preserve"> روز از خر</w:t>
        </w:r>
        <w:r w:rsidRPr="0031056A">
          <w:rPr>
            <w:rFonts w:hint="cs"/>
            <w:b/>
            <w:bCs/>
            <w:rtl/>
            <w:rPrChange w:id="1662" w:author="Sajjad Abed" w:date="2022-09-04T17:27:00Z">
              <w:rPr>
                <w:rFonts w:hint="cs"/>
                <w:rtl/>
              </w:rPr>
            </w:rPrChange>
          </w:rPr>
          <w:t>ی</w:t>
        </w:r>
        <w:r w:rsidRPr="0031056A">
          <w:rPr>
            <w:rFonts w:hint="eastAsia"/>
            <w:b/>
            <w:bCs/>
            <w:rtl/>
            <w:rPrChange w:id="1663" w:author="Sajjad Abed" w:date="2022-09-04T17:27:00Z">
              <w:rPr>
                <w:rFonts w:hint="eastAsia"/>
                <w:rtl/>
              </w:rPr>
            </w:rPrChange>
          </w:rPr>
          <w:t>د</w:t>
        </w:r>
        <w:r w:rsidRPr="0031056A">
          <w:rPr>
            <w:b/>
            <w:bCs/>
            <w:rtl/>
            <w:rPrChange w:id="1664" w:author="Sajjad Abed" w:date="2022-09-04T17:27:00Z">
              <w:rPr>
                <w:rtl/>
              </w:rPr>
            </w:rPrChange>
          </w:rPr>
          <w:t xml:space="preserve"> قبل</w:t>
        </w:r>
        <w:r w:rsidRPr="0031056A">
          <w:rPr>
            <w:rFonts w:hint="cs"/>
            <w:b/>
            <w:bCs/>
            <w:rtl/>
            <w:rPrChange w:id="1665" w:author="Sajjad Abed" w:date="2022-09-04T17:27:00Z">
              <w:rPr>
                <w:rFonts w:hint="cs"/>
                <w:rtl/>
              </w:rPr>
            </w:rPrChange>
          </w:rPr>
          <w:t>ی</w:t>
        </w:r>
        <w:r w:rsidRPr="0031056A">
          <w:rPr>
            <w:b/>
            <w:bCs/>
            <w:rtl/>
            <w:rPrChange w:id="1666" w:author="Sajjad Abed" w:date="2022-09-04T17:27:00Z">
              <w:rPr>
                <w:rtl/>
              </w:rPr>
            </w:rPrChange>
          </w:rPr>
          <w:t xml:space="preserve"> انجام شده است</w:t>
        </w:r>
      </w:ins>
      <w:ins w:id="1667" w:author="Sajjad Abed" w:date="2022-09-04T17:27:00Z">
        <w:r w:rsidR="0031056A">
          <w:rPr>
            <w:rFonts w:hint="cs"/>
            <w:rtl/>
          </w:rPr>
          <w:t>:</w:t>
        </w:r>
      </w:ins>
      <w:ins w:id="1668" w:author="Sajjad Abed" w:date="2022-08-25T21:50:00Z">
        <w:r>
          <w:rPr>
            <w:rFonts w:hint="cs"/>
            <w:rtl/>
          </w:rPr>
          <w:t xml:space="preserve"> در اینجا </w:t>
        </w:r>
        <w:r>
          <w:t>t</w:t>
        </w:r>
        <w:r>
          <w:rPr>
            <w:rFonts w:hint="cs"/>
            <w:rtl/>
          </w:rPr>
          <w:t xml:space="preserve"> فاصله‌ی روزی است که می‌خواهیم احتمال خرید در آن را بسنجیم تا آخرین روزی که آن </w:t>
        </w:r>
      </w:ins>
      <w:ins w:id="1669" w:author="Sajjad Abed" w:date="2022-08-25T21:53:00Z">
        <w:r>
          <w:rPr>
            <w:rFonts w:hint="cs"/>
            <w:rtl/>
          </w:rPr>
          <w:t>خریدی ثبت</w:t>
        </w:r>
      </w:ins>
      <w:ins w:id="1670" w:author="Sajjad Abed" w:date="2022-08-25T21:50:00Z">
        <w:r>
          <w:rPr>
            <w:rFonts w:hint="cs"/>
            <w:rtl/>
          </w:rPr>
          <w:t xml:space="preserve"> است.</w:t>
        </w:r>
      </w:ins>
    </w:p>
    <w:p w14:paraId="310FD3FC" w14:textId="7B4EB5F0" w:rsidR="001B3FD9" w:rsidRDefault="001B3FD9" w:rsidP="001B3FD9">
      <w:pPr>
        <w:pStyle w:val="ListParagraph"/>
        <w:numPr>
          <w:ilvl w:val="0"/>
          <w:numId w:val="12"/>
        </w:numPr>
        <w:rPr>
          <w:ins w:id="1671" w:author="Sajjad Abed" w:date="2022-08-25T21:53:00Z"/>
        </w:rPr>
      </w:pPr>
      <w:ins w:id="1672" w:author="Sajjad Abed" w:date="2022-08-25T21:53:00Z">
        <w:r w:rsidRPr="000033A1">
          <w:rPr>
            <w:rFonts w:hint="eastAsia"/>
            <w:b/>
            <w:bCs/>
            <w:rtl/>
            <w:rPrChange w:id="1673" w:author="Sajjad Abed" w:date="2022-09-04T17:40:00Z">
              <w:rPr>
                <w:rFonts w:hint="eastAsia"/>
                <w:rtl/>
              </w:rPr>
            </w:rPrChange>
          </w:rPr>
          <w:t>درصد</w:t>
        </w:r>
        <w:r w:rsidRPr="000033A1">
          <w:rPr>
            <w:rFonts w:hint="cs"/>
            <w:b/>
            <w:bCs/>
            <w:rtl/>
            <w:rPrChange w:id="1674" w:author="Sajjad Abed" w:date="2022-09-04T17:40:00Z">
              <w:rPr>
                <w:rFonts w:hint="cs"/>
                <w:rtl/>
              </w:rPr>
            </w:rPrChange>
          </w:rPr>
          <w:t>ی</w:t>
        </w:r>
        <w:r w:rsidRPr="000033A1">
          <w:rPr>
            <w:b/>
            <w:bCs/>
            <w:rtl/>
            <w:rPrChange w:id="1675" w:author="Sajjad Abed" w:date="2022-09-04T17:40:00Z">
              <w:rPr>
                <w:rtl/>
              </w:rPr>
            </w:rPrChange>
          </w:rPr>
          <w:t xml:space="preserve"> از </w:t>
        </w:r>
        <w:r w:rsidRPr="000033A1">
          <w:rPr>
            <w:rFonts w:hint="eastAsia"/>
            <w:b/>
            <w:bCs/>
            <w:rtl/>
            <w:rPrChange w:id="1676" w:author="Sajjad Abed" w:date="2022-09-04T17:40:00Z">
              <w:rPr>
                <w:rFonts w:hint="eastAsia"/>
                <w:rtl/>
              </w:rPr>
            </w:rPrChange>
          </w:rPr>
          <w:t>بازخر</w:t>
        </w:r>
        <w:r w:rsidRPr="000033A1">
          <w:rPr>
            <w:rFonts w:hint="cs"/>
            <w:b/>
            <w:bCs/>
            <w:rtl/>
            <w:rPrChange w:id="1677" w:author="Sajjad Abed" w:date="2022-09-04T17:40:00Z">
              <w:rPr>
                <w:rFonts w:hint="cs"/>
                <w:rtl/>
              </w:rPr>
            </w:rPrChange>
          </w:rPr>
          <w:t>ی</w:t>
        </w:r>
        <w:r w:rsidRPr="000033A1">
          <w:rPr>
            <w:rFonts w:hint="eastAsia"/>
            <w:b/>
            <w:bCs/>
            <w:rtl/>
            <w:rPrChange w:id="1678" w:author="Sajjad Abed" w:date="2022-09-04T17:40:00Z">
              <w:rPr>
                <w:rFonts w:hint="eastAsia"/>
                <w:rtl/>
              </w:rPr>
            </w:rPrChange>
          </w:rPr>
          <w:t>ده</w:t>
        </w:r>
      </w:ins>
      <w:ins w:id="1679" w:author="Sajjad Abed" w:date="2022-08-25T21:54:00Z">
        <w:r w:rsidRPr="000033A1">
          <w:rPr>
            <w:rFonts w:hint="eastAsia"/>
            <w:b/>
            <w:bCs/>
            <w:rtl/>
            <w:rPrChange w:id="1680" w:author="Sajjad Abed" w:date="2022-09-04T17:40:00Z">
              <w:rPr>
                <w:rFonts w:hint="eastAsia"/>
                <w:rtl/>
              </w:rPr>
            </w:rPrChange>
          </w:rPr>
          <w:t>ا</w:t>
        </w:r>
        <w:r w:rsidRPr="000033A1">
          <w:rPr>
            <w:rFonts w:hint="cs"/>
            <w:b/>
            <w:bCs/>
            <w:rtl/>
            <w:rPrChange w:id="1681" w:author="Sajjad Abed" w:date="2022-09-04T17:40:00Z">
              <w:rPr>
                <w:rFonts w:hint="cs"/>
                <w:rtl/>
              </w:rPr>
            </w:rPrChange>
          </w:rPr>
          <w:t>ی</w:t>
        </w:r>
      </w:ins>
      <w:ins w:id="1682" w:author="Sajjad Abed" w:date="2022-08-25T21:53:00Z">
        <w:r w:rsidRPr="000033A1">
          <w:rPr>
            <w:b/>
            <w:bCs/>
            <w:rtl/>
            <w:rPrChange w:id="1683" w:author="Sajjad Abed" w:date="2022-09-04T17:40:00Z">
              <w:rPr>
                <w:rtl/>
              </w:rPr>
            </w:rPrChange>
          </w:rPr>
          <w:t xml:space="preserve"> </w:t>
        </w:r>
      </w:ins>
      <w:ins w:id="1684" w:author="Sajjad Abed" w:date="2022-08-25T21:52:00Z">
        <w:r w:rsidR="009F42E0" w:rsidRPr="0031056A">
          <w:rPr>
            <w:b/>
            <w:bCs/>
            <w:rtl/>
            <w:rPrChange w:id="1685" w:author="Sajjad Abed" w:date="2022-09-04T17:27:00Z">
              <w:rPr>
                <w:rtl/>
              </w:rPr>
            </w:rPrChange>
          </w:rPr>
          <w:t>مشتر</w:t>
        </w:r>
        <w:r w:rsidR="009F42E0" w:rsidRPr="0031056A">
          <w:rPr>
            <w:rFonts w:hint="cs"/>
            <w:b/>
            <w:bCs/>
            <w:rtl/>
            <w:rPrChange w:id="1686" w:author="Sajjad Abed" w:date="2022-09-04T17:27:00Z">
              <w:rPr>
                <w:rFonts w:hint="cs"/>
                <w:rtl/>
              </w:rPr>
            </w:rPrChange>
          </w:rPr>
          <w:t>ی</w:t>
        </w:r>
        <w:r w:rsidR="009F42E0" w:rsidRPr="0031056A">
          <w:rPr>
            <w:b/>
            <w:bCs/>
            <w:rtl/>
            <w:rPrChange w:id="1687" w:author="Sajjad Abed" w:date="2022-09-04T17:27:00Z">
              <w:rPr>
                <w:rtl/>
              </w:rPr>
            </w:rPrChange>
          </w:rPr>
          <w:t xml:space="preserve"> </w:t>
        </w:r>
      </w:ins>
      <w:ins w:id="1688" w:author="Sajjad Abed" w:date="2022-08-25T21:56:00Z">
        <w:r w:rsidRPr="000033A1">
          <w:rPr>
            <w:rFonts w:hint="eastAsia"/>
            <w:b/>
            <w:bCs/>
            <w:rtl/>
            <w:rPrChange w:id="1689" w:author="Sajjad Abed" w:date="2022-09-04T17:40:00Z">
              <w:rPr>
                <w:rFonts w:hint="eastAsia"/>
                <w:rtl/>
              </w:rPr>
            </w:rPrChange>
          </w:rPr>
          <w:t>مدنظر</w:t>
        </w:r>
        <w:r w:rsidRPr="000033A1">
          <w:rPr>
            <w:b/>
            <w:bCs/>
            <w:rtl/>
            <w:rPrChange w:id="1690" w:author="Sajjad Abed" w:date="2022-09-04T17:40:00Z">
              <w:rPr>
                <w:rtl/>
              </w:rPr>
            </w:rPrChange>
          </w:rPr>
          <w:t xml:space="preserve"> </w:t>
        </w:r>
      </w:ins>
      <w:ins w:id="1691" w:author="Sajjad Abed" w:date="2022-08-25T21:53:00Z">
        <w:r w:rsidRPr="000033A1">
          <w:rPr>
            <w:rFonts w:hint="eastAsia"/>
            <w:b/>
            <w:bCs/>
            <w:rtl/>
            <w:rPrChange w:id="1692" w:author="Sajjad Abed" w:date="2022-09-04T17:40:00Z">
              <w:rPr>
                <w:rFonts w:hint="eastAsia"/>
                <w:rtl/>
              </w:rPr>
            </w:rPrChange>
          </w:rPr>
          <w:t>از</w:t>
        </w:r>
        <w:r w:rsidRPr="000033A1">
          <w:rPr>
            <w:b/>
            <w:bCs/>
            <w:rtl/>
            <w:rPrChange w:id="1693" w:author="Sajjad Abed" w:date="2022-09-04T17:40:00Z">
              <w:rPr>
                <w:rtl/>
              </w:rPr>
            </w:rPrChange>
          </w:rPr>
          <w:t xml:space="preserve"> </w:t>
        </w:r>
      </w:ins>
      <w:ins w:id="1694" w:author="Sajjad Abed" w:date="2022-08-25T21:55:00Z">
        <w:r w:rsidRPr="000033A1">
          <w:rPr>
            <w:rFonts w:hint="eastAsia"/>
            <w:b/>
            <w:bCs/>
            <w:rtl/>
            <w:rPrChange w:id="1695" w:author="Sajjad Abed" w:date="2022-09-04T17:40:00Z">
              <w:rPr>
                <w:rFonts w:hint="eastAsia"/>
                <w:rtl/>
              </w:rPr>
            </w:rPrChange>
          </w:rPr>
          <w:t>آن</w:t>
        </w:r>
        <w:r w:rsidRPr="000033A1">
          <w:rPr>
            <w:b/>
            <w:bCs/>
            <w:rtl/>
            <w:rPrChange w:id="1696" w:author="Sajjad Abed" w:date="2022-09-04T17:40:00Z">
              <w:rPr>
                <w:rtl/>
              </w:rPr>
            </w:rPrChange>
          </w:rPr>
          <w:t xml:space="preserve"> </w:t>
        </w:r>
      </w:ins>
      <w:ins w:id="1697" w:author="Sajjad Abed" w:date="2022-08-25T21:53:00Z">
        <w:r w:rsidRPr="000033A1">
          <w:rPr>
            <w:rFonts w:hint="eastAsia"/>
            <w:b/>
            <w:bCs/>
            <w:rtl/>
            <w:rPrChange w:id="1698" w:author="Sajjad Abed" w:date="2022-09-04T17:40:00Z">
              <w:rPr>
                <w:rFonts w:hint="eastAsia"/>
                <w:rtl/>
              </w:rPr>
            </w:rPrChange>
          </w:rPr>
          <w:t>محصول</w:t>
        </w:r>
        <w:r w:rsidRPr="000033A1">
          <w:rPr>
            <w:b/>
            <w:bCs/>
            <w:rtl/>
            <w:rPrChange w:id="1699" w:author="Sajjad Abed" w:date="2022-09-04T17:40:00Z">
              <w:rPr>
                <w:rtl/>
              </w:rPr>
            </w:rPrChange>
          </w:rPr>
          <w:t xml:space="preserve"> که پس از </w:t>
        </w:r>
        <w:r w:rsidRPr="000033A1">
          <w:rPr>
            <w:b/>
            <w:bCs/>
            <w:rPrChange w:id="1700" w:author="Sajjad Abed" w:date="2022-09-04T17:40:00Z">
              <w:rPr/>
            </w:rPrChange>
          </w:rPr>
          <w:t>t</w:t>
        </w:r>
        <w:r w:rsidRPr="000033A1">
          <w:rPr>
            <w:b/>
            <w:bCs/>
            <w:rtl/>
            <w:rPrChange w:id="1701" w:author="Sajjad Abed" w:date="2022-09-04T17:40:00Z">
              <w:rPr>
                <w:rtl/>
              </w:rPr>
            </w:rPrChange>
          </w:rPr>
          <w:t xml:space="preserve"> رو</w:t>
        </w:r>
      </w:ins>
      <w:ins w:id="1702" w:author="Sajjad Abed" w:date="2022-08-25T21:54:00Z">
        <w:r w:rsidRPr="000033A1">
          <w:rPr>
            <w:rFonts w:hint="eastAsia"/>
            <w:b/>
            <w:bCs/>
            <w:rtl/>
            <w:rPrChange w:id="1703" w:author="Sajjad Abed" w:date="2022-09-04T17:40:00Z">
              <w:rPr>
                <w:rFonts w:hint="eastAsia"/>
                <w:rtl/>
              </w:rPr>
            </w:rPrChange>
          </w:rPr>
          <w:t>ز</w:t>
        </w:r>
      </w:ins>
      <w:ins w:id="1704" w:author="Sajjad Abed" w:date="2022-08-25T21:53:00Z">
        <w:r w:rsidRPr="000033A1">
          <w:rPr>
            <w:b/>
            <w:bCs/>
            <w:rtl/>
            <w:rPrChange w:id="1705" w:author="Sajjad Abed" w:date="2022-09-04T17:40:00Z">
              <w:rPr>
                <w:rtl/>
              </w:rPr>
            </w:rPrChange>
          </w:rPr>
          <w:t xml:space="preserve"> انجام شده است</w:t>
        </w:r>
      </w:ins>
      <w:ins w:id="1706" w:author="Sajjad Abed" w:date="2022-09-04T17:40:00Z">
        <w:r w:rsidR="000033A1">
          <w:rPr>
            <w:rFonts w:hint="cs"/>
            <w:rtl/>
          </w:rPr>
          <w:t>:</w:t>
        </w:r>
      </w:ins>
      <w:ins w:id="1707" w:author="Sajjad Abed" w:date="2022-08-25T21:53:00Z">
        <w:r>
          <w:rPr>
            <w:rFonts w:hint="cs"/>
            <w:rtl/>
          </w:rPr>
          <w:t xml:space="preserve"> در اینجا </w:t>
        </w:r>
        <w:r>
          <w:t>t</w:t>
        </w:r>
        <w:r>
          <w:rPr>
            <w:rFonts w:hint="cs"/>
            <w:rtl/>
          </w:rPr>
          <w:t xml:space="preserve"> فاصله‌ی روزی است که می‌خواهیم احتمال خرید در آن را بسنجیم تا آخرین روزی که آن محصول خریده شده است.</w:t>
        </w:r>
      </w:ins>
    </w:p>
    <w:p w14:paraId="2A4D45A9" w14:textId="31A9C3AD" w:rsidR="001B3FD9" w:rsidRDefault="001B3FD9" w:rsidP="001B3FD9">
      <w:pPr>
        <w:pStyle w:val="ListParagraph"/>
        <w:numPr>
          <w:ilvl w:val="0"/>
          <w:numId w:val="12"/>
        </w:numPr>
        <w:rPr>
          <w:ins w:id="1708" w:author="Sajjad Abed" w:date="2022-08-25T21:56:00Z"/>
        </w:rPr>
      </w:pPr>
      <w:ins w:id="1709" w:author="Sajjad Abed" w:date="2022-08-25T21:56:00Z">
        <w:r w:rsidRPr="000033A1">
          <w:rPr>
            <w:rFonts w:hint="eastAsia"/>
            <w:b/>
            <w:bCs/>
            <w:rtl/>
            <w:rPrChange w:id="1710" w:author="Sajjad Abed" w:date="2022-09-04T17:40:00Z">
              <w:rPr>
                <w:rFonts w:hint="eastAsia"/>
                <w:rtl/>
              </w:rPr>
            </w:rPrChange>
          </w:rPr>
          <w:t>درصد</w:t>
        </w:r>
        <w:r w:rsidRPr="000033A1">
          <w:rPr>
            <w:rFonts w:hint="cs"/>
            <w:b/>
            <w:bCs/>
            <w:rtl/>
            <w:rPrChange w:id="1711" w:author="Sajjad Abed" w:date="2022-09-04T17:40:00Z">
              <w:rPr>
                <w:rFonts w:hint="cs"/>
                <w:rtl/>
              </w:rPr>
            </w:rPrChange>
          </w:rPr>
          <w:t>ی</w:t>
        </w:r>
        <w:r w:rsidRPr="000033A1">
          <w:rPr>
            <w:b/>
            <w:bCs/>
            <w:rtl/>
            <w:rPrChange w:id="1712" w:author="Sajjad Abed" w:date="2022-09-04T17:40:00Z">
              <w:rPr>
                <w:rtl/>
              </w:rPr>
            </w:rPrChange>
          </w:rPr>
          <w:t xml:space="preserve"> از </w:t>
        </w:r>
        <w:r w:rsidRPr="000033A1">
          <w:rPr>
            <w:rFonts w:hint="eastAsia"/>
            <w:b/>
            <w:bCs/>
            <w:rtl/>
            <w:rPrChange w:id="1713" w:author="Sajjad Abed" w:date="2022-09-04T17:40:00Z">
              <w:rPr>
                <w:rFonts w:hint="eastAsia"/>
                <w:rtl/>
              </w:rPr>
            </w:rPrChange>
          </w:rPr>
          <w:t>بازخر</w:t>
        </w:r>
        <w:r w:rsidRPr="000033A1">
          <w:rPr>
            <w:rFonts w:hint="cs"/>
            <w:b/>
            <w:bCs/>
            <w:rtl/>
            <w:rPrChange w:id="1714" w:author="Sajjad Abed" w:date="2022-09-04T17:40:00Z">
              <w:rPr>
                <w:rFonts w:hint="cs"/>
                <w:rtl/>
              </w:rPr>
            </w:rPrChange>
          </w:rPr>
          <w:t>ی</w:t>
        </w:r>
        <w:r w:rsidRPr="000033A1">
          <w:rPr>
            <w:rFonts w:hint="eastAsia"/>
            <w:b/>
            <w:bCs/>
            <w:rtl/>
            <w:rPrChange w:id="1715" w:author="Sajjad Abed" w:date="2022-09-04T17:40:00Z">
              <w:rPr>
                <w:rFonts w:hint="eastAsia"/>
                <w:rtl/>
              </w:rPr>
            </w:rPrChange>
          </w:rPr>
          <w:t>دها</w:t>
        </w:r>
        <w:r w:rsidRPr="000033A1">
          <w:rPr>
            <w:rFonts w:hint="cs"/>
            <w:b/>
            <w:bCs/>
            <w:rtl/>
            <w:rPrChange w:id="1716" w:author="Sajjad Abed" w:date="2022-09-04T17:40:00Z">
              <w:rPr>
                <w:rFonts w:hint="cs"/>
                <w:rtl/>
              </w:rPr>
            </w:rPrChange>
          </w:rPr>
          <w:t>ی</w:t>
        </w:r>
        <w:r w:rsidRPr="000033A1">
          <w:rPr>
            <w:b/>
            <w:bCs/>
            <w:rtl/>
            <w:rPrChange w:id="1717" w:author="Sajjad Abed" w:date="2022-09-04T17:40:00Z">
              <w:rPr>
                <w:rtl/>
              </w:rPr>
            </w:rPrChange>
          </w:rPr>
          <w:t xml:space="preserve"> </w:t>
        </w:r>
      </w:ins>
      <w:ins w:id="1718" w:author="Sajjad Abed" w:date="2022-08-25T21:52:00Z">
        <w:r w:rsidR="009F42E0" w:rsidRPr="0031056A">
          <w:rPr>
            <w:b/>
            <w:bCs/>
            <w:rtl/>
            <w:rPrChange w:id="1719" w:author="Sajjad Abed" w:date="2022-09-04T17:27:00Z">
              <w:rPr>
                <w:rtl/>
              </w:rPr>
            </w:rPrChange>
          </w:rPr>
          <w:t>مشتر</w:t>
        </w:r>
        <w:r w:rsidR="009F42E0" w:rsidRPr="0031056A">
          <w:rPr>
            <w:rFonts w:hint="cs"/>
            <w:b/>
            <w:bCs/>
            <w:rtl/>
            <w:rPrChange w:id="1720" w:author="Sajjad Abed" w:date="2022-09-04T17:27:00Z">
              <w:rPr>
                <w:rFonts w:hint="cs"/>
                <w:rtl/>
              </w:rPr>
            </w:rPrChange>
          </w:rPr>
          <w:t>ی</w:t>
        </w:r>
        <w:r w:rsidR="009F42E0" w:rsidRPr="0031056A">
          <w:rPr>
            <w:b/>
            <w:bCs/>
            <w:rtl/>
            <w:rPrChange w:id="1721" w:author="Sajjad Abed" w:date="2022-09-04T17:27:00Z">
              <w:rPr>
                <w:rtl/>
              </w:rPr>
            </w:rPrChange>
          </w:rPr>
          <w:t xml:space="preserve"> </w:t>
        </w:r>
      </w:ins>
      <w:ins w:id="1722" w:author="Sajjad Abed" w:date="2022-08-25T21:56:00Z">
        <w:r w:rsidRPr="000033A1">
          <w:rPr>
            <w:b/>
            <w:bCs/>
            <w:rtl/>
            <w:rPrChange w:id="1723" w:author="Sajjad Abed" w:date="2022-09-04T17:40:00Z">
              <w:rPr>
                <w:rtl/>
              </w:rPr>
            </w:rPrChange>
          </w:rPr>
          <w:t xml:space="preserve">مدنظر از آن </w:t>
        </w:r>
        <w:r w:rsidRPr="000033A1">
          <w:rPr>
            <w:rFonts w:hint="eastAsia"/>
            <w:b/>
            <w:bCs/>
            <w:rtl/>
            <w:rPrChange w:id="1724" w:author="Sajjad Abed" w:date="2022-09-04T17:40:00Z">
              <w:rPr>
                <w:rFonts w:hint="eastAsia"/>
                <w:rtl/>
              </w:rPr>
            </w:rPrChange>
          </w:rPr>
          <w:t>کتگور</w:t>
        </w:r>
        <w:r w:rsidRPr="000033A1">
          <w:rPr>
            <w:rFonts w:hint="cs"/>
            <w:b/>
            <w:bCs/>
            <w:rtl/>
            <w:rPrChange w:id="1725" w:author="Sajjad Abed" w:date="2022-09-04T17:40:00Z">
              <w:rPr>
                <w:rFonts w:hint="cs"/>
                <w:rtl/>
              </w:rPr>
            </w:rPrChange>
          </w:rPr>
          <w:t>ی</w:t>
        </w:r>
        <w:r w:rsidRPr="000033A1">
          <w:rPr>
            <w:b/>
            <w:bCs/>
            <w:rtl/>
            <w:rPrChange w:id="1726" w:author="Sajjad Abed" w:date="2022-09-04T17:40:00Z">
              <w:rPr>
                <w:rtl/>
              </w:rPr>
            </w:rPrChange>
          </w:rPr>
          <w:t xml:space="preserve"> که پس از </w:t>
        </w:r>
        <w:r w:rsidRPr="000033A1">
          <w:rPr>
            <w:b/>
            <w:bCs/>
            <w:rPrChange w:id="1727" w:author="Sajjad Abed" w:date="2022-09-04T17:40:00Z">
              <w:rPr/>
            </w:rPrChange>
          </w:rPr>
          <w:t>t</w:t>
        </w:r>
        <w:r w:rsidRPr="000033A1">
          <w:rPr>
            <w:b/>
            <w:bCs/>
            <w:rtl/>
            <w:rPrChange w:id="1728" w:author="Sajjad Abed" w:date="2022-09-04T17:40:00Z">
              <w:rPr>
                <w:rtl/>
              </w:rPr>
            </w:rPrChange>
          </w:rPr>
          <w:t xml:space="preserve"> روز انجام شده است</w:t>
        </w:r>
      </w:ins>
      <w:ins w:id="1729" w:author="Sajjad Abed" w:date="2022-09-04T17:40:00Z">
        <w:r w:rsidR="000033A1">
          <w:rPr>
            <w:rFonts w:hint="cs"/>
            <w:rtl/>
          </w:rPr>
          <w:t>:</w:t>
        </w:r>
      </w:ins>
      <w:ins w:id="1730" w:author="Sajjad Abed" w:date="2022-08-25T21:56:00Z">
        <w:r>
          <w:rPr>
            <w:rFonts w:hint="cs"/>
            <w:rtl/>
          </w:rPr>
          <w:t xml:space="preserve"> در اینجا </w:t>
        </w:r>
        <w:r>
          <w:t>t</w:t>
        </w:r>
        <w:r>
          <w:rPr>
            <w:rFonts w:hint="cs"/>
            <w:rtl/>
          </w:rPr>
          <w:t xml:space="preserve"> فاصله‌ی روزی است که می‌خواهیم احتمال خرید در آن را بسنجیم تا آخرین روزی که آن کتگوری خریده شده است.</w:t>
        </w:r>
      </w:ins>
    </w:p>
    <w:p w14:paraId="7D1AB795" w14:textId="33CD1CFF" w:rsidR="001B3FD9" w:rsidRDefault="001B3FD9" w:rsidP="00830D3B">
      <w:pPr>
        <w:pStyle w:val="ListParagraph"/>
        <w:numPr>
          <w:ilvl w:val="0"/>
          <w:numId w:val="12"/>
        </w:numPr>
        <w:rPr>
          <w:ins w:id="1731" w:author="Sajjad Abed" w:date="2022-08-25T19:35:00Z"/>
        </w:rPr>
      </w:pPr>
      <w:ins w:id="1732" w:author="Sajjad Abed" w:date="2022-08-25T21:56:00Z">
        <w:r w:rsidRPr="000033A1">
          <w:rPr>
            <w:rFonts w:hint="eastAsia"/>
            <w:b/>
            <w:bCs/>
            <w:rtl/>
            <w:rPrChange w:id="1733" w:author="Sajjad Abed" w:date="2022-09-04T17:40:00Z">
              <w:rPr>
                <w:rFonts w:hint="eastAsia"/>
                <w:rtl/>
              </w:rPr>
            </w:rPrChange>
          </w:rPr>
          <w:t>درصد</w:t>
        </w:r>
        <w:r w:rsidRPr="000033A1">
          <w:rPr>
            <w:rFonts w:hint="cs"/>
            <w:b/>
            <w:bCs/>
            <w:rtl/>
            <w:rPrChange w:id="1734" w:author="Sajjad Abed" w:date="2022-09-04T17:40:00Z">
              <w:rPr>
                <w:rFonts w:hint="cs"/>
                <w:rtl/>
              </w:rPr>
            </w:rPrChange>
          </w:rPr>
          <w:t>ی</w:t>
        </w:r>
        <w:r w:rsidRPr="000033A1">
          <w:rPr>
            <w:b/>
            <w:bCs/>
            <w:rtl/>
            <w:rPrChange w:id="1735" w:author="Sajjad Abed" w:date="2022-09-04T17:40:00Z">
              <w:rPr>
                <w:rtl/>
              </w:rPr>
            </w:rPrChange>
          </w:rPr>
          <w:t xml:space="preserve"> از </w:t>
        </w:r>
        <w:r w:rsidRPr="000033A1">
          <w:rPr>
            <w:rFonts w:hint="eastAsia"/>
            <w:b/>
            <w:bCs/>
            <w:rtl/>
            <w:rPrChange w:id="1736" w:author="Sajjad Abed" w:date="2022-09-04T17:40:00Z">
              <w:rPr>
                <w:rFonts w:hint="eastAsia"/>
                <w:rtl/>
              </w:rPr>
            </w:rPrChange>
          </w:rPr>
          <w:t>بازخر</w:t>
        </w:r>
        <w:r w:rsidRPr="000033A1">
          <w:rPr>
            <w:rFonts w:hint="cs"/>
            <w:b/>
            <w:bCs/>
            <w:rtl/>
            <w:rPrChange w:id="1737" w:author="Sajjad Abed" w:date="2022-09-04T17:40:00Z">
              <w:rPr>
                <w:rFonts w:hint="cs"/>
                <w:rtl/>
              </w:rPr>
            </w:rPrChange>
          </w:rPr>
          <w:t>ی</w:t>
        </w:r>
        <w:r w:rsidRPr="000033A1">
          <w:rPr>
            <w:rFonts w:hint="eastAsia"/>
            <w:b/>
            <w:bCs/>
            <w:rtl/>
            <w:rPrChange w:id="1738" w:author="Sajjad Abed" w:date="2022-09-04T17:40:00Z">
              <w:rPr>
                <w:rFonts w:hint="eastAsia"/>
                <w:rtl/>
              </w:rPr>
            </w:rPrChange>
          </w:rPr>
          <w:t>دها</w:t>
        </w:r>
        <w:r w:rsidRPr="000033A1">
          <w:rPr>
            <w:rFonts w:hint="cs"/>
            <w:b/>
            <w:bCs/>
            <w:rtl/>
            <w:rPrChange w:id="1739" w:author="Sajjad Abed" w:date="2022-09-04T17:40:00Z">
              <w:rPr>
                <w:rFonts w:hint="cs"/>
                <w:rtl/>
              </w:rPr>
            </w:rPrChange>
          </w:rPr>
          <w:t>ی</w:t>
        </w:r>
        <w:r w:rsidRPr="000033A1">
          <w:rPr>
            <w:b/>
            <w:bCs/>
            <w:rtl/>
            <w:rPrChange w:id="1740" w:author="Sajjad Abed" w:date="2022-09-04T17:40:00Z">
              <w:rPr>
                <w:rtl/>
              </w:rPr>
            </w:rPrChange>
          </w:rPr>
          <w:t xml:space="preserve"> </w:t>
        </w:r>
      </w:ins>
      <w:ins w:id="1741" w:author="Sajjad Abed" w:date="2022-08-25T21:52:00Z">
        <w:r w:rsidR="009F42E0" w:rsidRPr="0031056A">
          <w:rPr>
            <w:b/>
            <w:bCs/>
            <w:rtl/>
            <w:rPrChange w:id="1742" w:author="Sajjad Abed" w:date="2022-09-04T17:27:00Z">
              <w:rPr>
                <w:rtl/>
              </w:rPr>
            </w:rPrChange>
          </w:rPr>
          <w:t>مشتر</w:t>
        </w:r>
        <w:r w:rsidR="009F42E0" w:rsidRPr="0031056A">
          <w:rPr>
            <w:rFonts w:hint="cs"/>
            <w:b/>
            <w:bCs/>
            <w:rtl/>
            <w:rPrChange w:id="1743" w:author="Sajjad Abed" w:date="2022-09-04T17:27:00Z">
              <w:rPr>
                <w:rFonts w:hint="cs"/>
                <w:rtl/>
              </w:rPr>
            </w:rPrChange>
          </w:rPr>
          <w:t>ی</w:t>
        </w:r>
        <w:r w:rsidR="009F42E0" w:rsidRPr="0031056A">
          <w:rPr>
            <w:b/>
            <w:bCs/>
            <w:rtl/>
            <w:rPrChange w:id="1744" w:author="Sajjad Abed" w:date="2022-09-04T17:27:00Z">
              <w:rPr>
                <w:rtl/>
              </w:rPr>
            </w:rPrChange>
          </w:rPr>
          <w:t xml:space="preserve"> </w:t>
        </w:r>
      </w:ins>
      <w:ins w:id="1745" w:author="Sajjad Abed" w:date="2022-08-25T21:56:00Z">
        <w:r w:rsidRPr="000033A1">
          <w:rPr>
            <w:b/>
            <w:bCs/>
            <w:rtl/>
            <w:rPrChange w:id="1746" w:author="Sajjad Abed" w:date="2022-09-04T17:40:00Z">
              <w:rPr>
                <w:rtl/>
              </w:rPr>
            </w:rPrChange>
          </w:rPr>
          <w:t xml:space="preserve">مدنظر از آن کلاس که پس از </w:t>
        </w:r>
        <w:r w:rsidRPr="000033A1">
          <w:rPr>
            <w:b/>
            <w:bCs/>
            <w:rPrChange w:id="1747" w:author="Sajjad Abed" w:date="2022-09-04T17:40:00Z">
              <w:rPr/>
            </w:rPrChange>
          </w:rPr>
          <w:t>t</w:t>
        </w:r>
        <w:r w:rsidRPr="000033A1">
          <w:rPr>
            <w:b/>
            <w:bCs/>
            <w:rtl/>
            <w:rPrChange w:id="1748" w:author="Sajjad Abed" w:date="2022-09-04T17:40:00Z">
              <w:rPr>
                <w:rtl/>
              </w:rPr>
            </w:rPrChange>
          </w:rPr>
          <w:t xml:space="preserve"> روز انجام شده است</w:t>
        </w:r>
      </w:ins>
      <w:ins w:id="1749" w:author="Sajjad Abed" w:date="2022-09-04T17:40:00Z">
        <w:r w:rsidR="000033A1">
          <w:rPr>
            <w:rFonts w:hint="cs"/>
            <w:rtl/>
          </w:rPr>
          <w:t>:</w:t>
        </w:r>
      </w:ins>
      <w:ins w:id="1750" w:author="Sajjad Abed" w:date="2022-08-25T21:56:00Z">
        <w:r>
          <w:rPr>
            <w:rFonts w:hint="cs"/>
            <w:rtl/>
          </w:rPr>
          <w:t xml:space="preserve"> در اینجا </w:t>
        </w:r>
        <w:r>
          <w:t>t</w:t>
        </w:r>
        <w:r>
          <w:rPr>
            <w:rFonts w:hint="cs"/>
            <w:rtl/>
          </w:rPr>
          <w:t xml:space="preserve"> فاصله‌ی روزی است که می‌خواهیم احتمال خرید در آن را بسنجیم تا آخرین روزی که آن کلاس خریده شده است.</w:t>
        </w:r>
      </w:ins>
    </w:p>
    <w:p w14:paraId="4F37010E" w14:textId="3346567B" w:rsidR="00E371A7" w:rsidDel="00E371A7" w:rsidRDefault="00E371A7">
      <w:pPr>
        <w:pStyle w:val="Heading2"/>
        <w:rPr>
          <w:del w:id="1751" w:author="Sajjad Abed" w:date="2022-08-25T19:34:00Z"/>
          <w:rtl/>
        </w:rPr>
        <w:pPrChange w:id="1752" w:author="Sajjad Abed" w:date="2022-08-26T11:54:00Z">
          <w:pPr>
            <w:pStyle w:val="Heading2"/>
          </w:pPr>
        </w:pPrChange>
      </w:pPr>
      <w:bookmarkStart w:id="1753" w:name="_Toc112408792"/>
      <w:bookmarkStart w:id="1754" w:name="_Toc112408915"/>
      <w:bookmarkStart w:id="1755" w:name="_Toc112408962"/>
      <w:bookmarkStart w:id="1756" w:name="_Toc112409019"/>
      <w:bookmarkEnd w:id="1753"/>
      <w:bookmarkEnd w:id="1754"/>
      <w:bookmarkEnd w:id="1755"/>
      <w:bookmarkEnd w:id="1756"/>
    </w:p>
    <w:p w14:paraId="27A85D4E" w14:textId="77777777" w:rsidR="005935DD" w:rsidRDefault="005935DD">
      <w:pPr>
        <w:bidi w:val="0"/>
        <w:jc w:val="left"/>
        <w:rPr>
          <w:rFonts w:asciiTheme="majorHAnsi" w:eastAsiaTheme="majorEastAsia" w:hAnsiTheme="majorHAnsi" w:cs="Mitra"/>
          <w:b/>
          <w:bCs/>
          <w:color w:val="2F5496" w:themeColor="accent1" w:themeShade="BF"/>
          <w:sz w:val="32"/>
          <w:szCs w:val="32"/>
          <w:rtl/>
        </w:rPr>
      </w:pPr>
      <w:r>
        <w:rPr>
          <w:rtl/>
        </w:rPr>
        <w:br w:type="page"/>
      </w:r>
    </w:p>
    <w:p w14:paraId="0B4E1183" w14:textId="240B161D" w:rsidR="005935DD" w:rsidRDefault="005935DD">
      <w:pPr>
        <w:pStyle w:val="Heading1"/>
        <w:rPr>
          <w:ins w:id="1757" w:author="Sajjad Abed" w:date="2022-09-26T12:02:00Z"/>
          <w:rtl/>
        </w:rPr>
      </w:pPr>
      <w:bookmarkStart w:id="1758" w:name="_Toc112409022"/>
      <w:r>
        <w:rPr>
          <w:rFonts w:hint="cs"/>
          <w:rtl/>
        </w:rPr>
        <w:lastRenderedPageBreak/>
        <w:t xml:space="preserve">آماده سازی </w:t>
      </w:r>
      <w:proofErr w:type="spellStart"/>
      <w:r>
        <w:rPr>
          <w:rFonts w:hint="cs"/>
          <w:rtl/>
        </w:rPr>
        <w:t>داده‌ها</w:t>
      </w:r>
      <w:proofErr w:type="spellEnd"/>
      <w:r>
        <w:rPr>
          <w:rFonts w:hint="cs"/>
          <w:rtl/>
        </w:rPr>
        <w:t xml:space="preserve"> برای آموزش مدل یادگیری ماشین</w:t>
      </w:r>
      <w:bookmarkEnd w:id="1758"/>
    </w:p>
    <w:p w14:paraId="3C7276CC" w14:textId="43FD5FBB" w:rsidR="009F04A5" w:rsidRDefault="00CC34D9" w:rsidP="009F04A5">
      <w:pPr>
        <w:pStyle w:val="Heading2"/>
        <w:rPr>
          <w:ins w:id="1759" w:author="Sajjad Abed" w:date="2022-09-26T12:08:00Z"/>
          <w:rtl/>
        </w:rPr>
      </w:pPr>
      <w:r>
        <w:rPr>
          <w:rFonts w:hint="cs"/>
          <w:rtl/>
        </w:rPr>
        <w:t xml:space="preserve">مشخص کردن لیبل و </w:t>
      </w:r>
      <w:ins w:id="1760" w:author="Sajjad Abed" w:date="2022-09-26T12:08:00Z">
        <w:r w:rsidR="009F04A5">
          <w:rPr>
            <w:rFonts w:hint="cs"/>
            <w:rtl/>
          </w:rPr>
          <w:t xml:space="preserve">جدا کردن </w:t>
        </w:r>
        <w:proofErr w:type="spellStart"/>
        <w:r w:rsidR="009F04A5">
          <w:rPr>
            <w:rFonts w:hint="cs"/>
            <w:rtl/>
          </w:rPr>
          <w:t>دیتای</w:t>
        </w:r>
        <w:proofErr w:type="spellEnd"/>
        <w:r w:rsidR="009F04A5">
          <w:rPr>
            <w:rFonts w:hint="cs"/>
            <w:rtl/>
          </w:rPr>
          <w:t xml:space="preserve"> تست و </w:t>
        </w:r>
      </w:ins>
      <w:ins w:id="1761" w:author="Sajjad Abed" w:date="2022-09-26T12:09:00Z">
        <w:r w:rsidR="009F04A5">
          <w:rPr>
            <w:rFonts w:hint="cs"/>
            <w:rtl/>
          </w:rPr>
          <w:t>آموزش</w:t>
        </w:r>
      </w:ins>
      <w:ins w:id="1762" w:author="Sajjad Abed" w:date="2022-09-26T12:08:00Z">
        <w:r w:rsidR="009F04A5">
          <w:rPr>
            <w:rFonts w:hint="cs"/>
            <w:rtl/>
          </w:rPr>
          <w:t xml:space="preserve"> </w:t>
        </w:r>
      </w:ins>
    </w:p>
    <w:p w14:paraId="0E444FDF" w14:textId="2557BA4F" w:rsidR="009F04A5" w:rsidRDefault="00402DBF" w:rsidP="009F04A5">
      <w:pPr>
        <w:rPr>
          <w:rtl/>
        </w:rPr>
      </w:pPr>
      <w:r>
        <w:rPr>
          <w:rFonts w:hint="cs"/>
          <w:rtl/>
        </w:rPr>
        <w:t xml:space="preserve">همانطور که گفته شد، هدف ما در این پروژه این است که خرید مجدد کالاهایی که قبلا توسط مشتری خریداری شده است را پیشبینی کنیم. بنابراین اگر بخواهیم پیشبینی را برای خرید </w:t>
      </w:r>
      <w:r>
        <w:t>n</w:t>
      </w:r>
      <w:r>
        <w:rPr>
          <w:rFonts w:hint="cs"/>
          <w:rtl/>
        </w:rPr>
        <w:t xml:space="preserve"> ام انجام دهیم،</w:t>
      </w:r>
      <w:r w:rsidR="003434C7">
        <w:rPr>
          <w:rFonts w:hint="cs"/>
          <w:rtl/>
        </w:rPr>
        <w:t xml:space="preserve"> آن کالاهایی باید برای </w:t>
      </w:r>
      <w:proofErr w:type="spellStart"/>
      <w:r w:rsidR="003434C7">
        <w:rPr>
          <w:rFonts w:hint="cs"/>
          <w:rtl/>
        </w:rPr>
        <w:t>آن‌ها</w:t>
      </w:r>
      <w:proofErr w:type="spellEnd"/>
      <w:r w:rsidR="003434C7">
        <w:rPr>
          <w:rFonts w:hint="cs"/>
          <w:rtl/>
        </w:rPr>
        <w:t xml:space="preserve"> پیشبینی خرید یا عدم خرید انجام دهیم عبارت </w:t>
      </w:r>
      <w:proofErr w:type="spellStart"/>
      <w:r w:rsidR="003434C7">
        <w:rPr>
          <w:rFonts w:hint="cs"/>
          <w:rtl/>
        </w:rPr>
        <w:t>اند</w:t>
      </w:r>
      <w:proofErr w:type="spellEnd"/>
      <w:r w:rsidR="003434C7">
        <w:rPr>
          <w:rFonts w:hint="cs"/>
          <w:rtl/>
        </w:rPr>
        <w:t xml:space="preserve"> از تمام کالاهایی که مشتری مدنظر در </w:t>
      </w:r>
      <w:r w:rsidR="003434C7">
        <w:t>n-1</w:t>
      </w:r>
      <w:r w:rsidR="003434C7">
        <w:rPr>
          <w:rFonts w:hint="cs"/>
          <w:rtl/>
        </w:rPr>
        <w:t xml:space="preserve"> سبد قبلی </w:t>
      </w:r>
      <w:proofErr w:type="spellStart"/>
      <w:r w:rsidR="003434C7">
        <w:rPr>
          <w:rFonts w:hint="cs"/>
          <w:rtl/>
        </w:rPr>
        <w:t>آن‌ها</w:t>
      </w:r>
      <w:proofErr w:type="spellEnd"/>
      <w:r w:rsidR="003434C7">
        <w:rPr>
          <w:rFonts w:hint="cs"/>
          <w:rtl/>
        </w:rPr>
        <w:t xml:space="preserve"> را خریده است. حال برای مشخص کردن کالاهایی</w:t>
      </w:r>
      <w:r w:rsidR="002D3513">
        <w:rPr>
          <w:rFonts w:hint="cs"/>
          <w:rtl/>
        </w:rPr>
        <w:t xml:space="preserve"> که لیبل یک (خریداری شده) دارند، باید </w:t>
      </w:r>
      <w:proofErr w:type="spellStart"/>
      <w:r w:rsidR="002D3513">
        <w:rPr>
          <w:rFonts w:hint="cs"/>
          <w:rtl/>
        </w:rPr>
        <w:t>محصولاتی</w:t>
      </w:r>
      <w:proofErr w:type="spellEnd"/>
      <w:r w:rsidR="002D3513">
        <w:rPr>
          <w:rFonts w:hint="cs"/>
          <w:rtl/>
        </w:rPr>
        <w:t xml:space="preserve"> از سبد </w:t>
      </w:r>
      <w:r w:rsidR="002D3513">
        <w:t>n</w:t>
      </w:r>
      <w:r w:rsidR="002D3513">
        <w:rPr>
          <w:rFonts w:hint="cs"/>
          <w:rtl/>
        </w:rPr>
        <w:t xml:space="preserve"> ام که در </w:t>
      </w:r>
      <w:proofErr w:type="spellStart"/>
      <w:r w:rsidR="002D3513">
        <w:rPr>
          <w:rFonts w:hint="cs"/>
          <w:rtl/>
        </w:rPr>
        <w:t>سابقه‌ی</w:t>
      </w:r>
      <w:proofErr w:type="spellEnd"/>
      <w:r w:rsidR="002D3513">
        <w:rPr>
          <w:rFonts w:hint="cs"/>
          <w:rtl/>
        </w:rPr>
        <w:t xml:space="preserve"> خرید آن حداقل در یکی از </w:t>
      </w:r>
      <w:r w:rsidR="002D3513">
        <w:t>n-1</w:t>
      </w:r>
      <w:r w:rsidR="002D3513">
        <w:rPr>
          <w:rFonts w:hint="cs"/>
          <w:rtl/>
        </w:rPr>
        <w:t xml:space="preserve"> خرید قبلی بودند را جدا کنیم. مجددا این نکته حائز اهمیت است که قصد ما پیشبینی خرید کالای جدید نیست. بنابراین با کالاهایی که برای اولین بار در خرید </w:t>
      </w:r>
      <w:r w:rsidR="002D3513">
        <w:t>n</w:t>
      </w:r>
      <w:r w:rsidR="002D3513">
        <w:rPr>
          <w:rFonts w:hint="cs"/>
          <w:rtl/>
        </w:rPr>
        <w:t xml:space="preserve"> ام خریده </w:t>
      </w:r>
      <w:proofErr w:type="spellStart"/>
      <w:r w:rsidR="002D3513">
        <w:rPr>
          <w:rFonts w:hint="cs"/>
          <w:rtl/>
        </w:rPr>
        <w:t>می‌شوند</w:t>
      </w:r>
      <w:proofErr w:type="spellEnd"/>
      <w:r w:rsidR="002D3513">
        <w:rPr>
          <w:rFonts w:hint="cs"/>
          <w:rtl/>
        </w:rPr>
        <w:t xml:space="preserve"> کاری نداریم و از </w:t>
      </w:r>
      <w:proofErr w:type="spellStart"/>
      <w:r w:rsidR="002D3513">
        <w:rPr>
          <w:rFonts w:hint="cs"/>
          <w:rtl/>
        </w:rPr>
        <w:t>آن‌ها</w:t>
      </w:r>
      <w:proofErr w:type="spellEnd"/>
      <w:r w:rsidR="002D3513">
        <w:rPr>
          <w:rFonts w:hint="cs"/>
          <w:rtl/>
        </w:rPr>
        <w:t xml:space="preserve"> را از میان </w:t>
      </w:r>
      <w:proofErr w:type="spellStart"/>
      <w:r w:rsidR="002D3513">
        <w:rPr>
          <w:rFonts w:hint="cs"/>
          <w:rtl/>
        </w:rPr>
        <w:t>دیتاهای</w:t>
      </w:r>
      <w:proofErr w:type="spellEnd"/>
      <w:r w:rsidR="002D3513">
        <w:rPr>
          <w:rFonts w:hint="cs"/>
          <w:rtl/>
        </w:rPr>
        <w:t xml:space="preserve"> خود حذف </w:t>
      </w:r>
      <w:proofErr w:type="spellStart"/>
      <w:r w:rsidR="002D3513">
        <w:rPr>
          <w:rFonts w:hint="cs"/>
          <w:rtl/>
        </w:rPr>
        <w:t>می‌کنیم</w:t>
      </w:r>
      <w:proofErr w:type="spellEnd"/>
      <w:r w:rsidR="002D3513">
        <w:rPr>
          <w:rFonts w:hint="cs"/>
          <w:rtl/>
        </w:rPr>
        <w:t>.</w:t>
      </w:r>
      <w:r w:rsidR="00875D36">
        <w:rPr>
          <w:rFonts w:hint="cs"/>
          <w:rtl/>
        </w:rPr>
        <w:t xml:space="preserve"> </w:t>
      </w:r>
    </w:p>
    <w:p w14:paraId="31933940" w14:textId="03993064" w:rsidR="00875D36" w:rsidRDefault="00875D36" w:rsidP="009F04A5">
      <w:pPr>
        <w:rPr>
          <w:rtl/>
        </w:rPr>
      </w:pPr>
      <w:r>
        <w:rPr>
          <w:rFonts w:hint="cs"/>
          <w:rtl/>
        </w:rPr>
        <w:t>برای</w:t>
      </w:r>
      <w:r w:rsidR="00952F2C">
        <w:rPr>
          <w:rFonts w:hint="cs"/>
          <w:rtl/>
        </w:rPr>
        <w:t xml:space="preserve"> مشخص کردن </w:t>
      </w:r>
      <w:proofErr w:type="spellStart"/>
      <w:r w:rsidR="00952F2C">
        <w:rPr>
          <w:rFonts w:hint="cs"/>
          <w:rtl/>
        </w:rPr>
        <w:t>داده‌های</w:t>
      </w:r>
      <w:proofErr w:type="spellEnd"/>
      <w:r w:rsidR="00952F2C">
        <w:rPr>
          <w:rFonts w:hint="cs"/>
          <w:rtl/>
        </w:rPr>
        <w:t xml:space="preserve"> آموزش</w:t>
      </w:r>
      <w:r w:rsidR="00952F2C">
        <w:rPr>
          <w:rStyle w:val="FootnoteReference"/>
          <w:rtl/>
        </w:rPr>
        <w:footnoteReference w:id="40"/>
      </w:r>
      <w:r w:rsidR="00952F2C">
        <w:rPr>
          <w:rFonts w:hint="cs"/>
          <w:rtl/>
        </w:rPr>
        <w:t xml:space="preserve"> و تست</w:t>
      </w:r>
      <w:r w:rsidR="00952F2C">
        <w:rPr>
          <w:rStyle w:val="FootnoteReference"/>
          <w:rtl/>
        </w:rPr>
        <w:footnoteReference w:id="41"/>
      </w:r>
      <w:r w:rsidR="00952F2C">
        <w:rPr>
          <w:rFonts w:hint="cs"/>
          <w:rtl/>
        </w:rPr>
        <w:t xml:space="preserve"> باید به این نکته توجه کنید که نباید </w:t>
      </w:r>
      <w:proofErr w:type="spellStart"/>
      <w:r w:rsidR="00952F2C">
        <w:rPr>
          <w:rFonts w:hint="cs"/>
          <w:rtl/>
        </w:rPr>
        <w:t>دیتایی</w:t>
      </w:r>
      <w:proofErr w:type="spellEnd"/>
      <w:r w:rsidR="00952F2C">
        <w:rPr>
          <w:rFonts w:hint="cs"/>
          <w:rtl/>
        </w:rPr>
        <w:t xml:space="preserve"> که قرار است به </w:t>
      </w:r>
      <w:proofErr w:type="spellStart"/>
      <w:r w:rsidR="00952F2C">
        <w:rPr>
          <w:rFonts w:hint="cs"/>
          <w:rtl/>
        </w:rPr>
        <w:t>وسیله‌ی</w:t>
      </w:r>
      <w:proofErr w:type="spellEnd"/>
      <w:r w:rsidR="00952F2C">
        <w:rPr>
          <w:rFonts w:hint="cs"/>
          <w:rtl/>
        </w:rPr>
        <w:t xml:space="preserve"> آن کارایی مدل تست شود، در آموزش مدل استفاده شود. این امر باعث بیش برازش</w:t>
      </w:r>
      <w:r w:rsidR="00952F2C">
        <w:rPr>
          <w:rStyle w:val="FootnoteReference"/>
          <w:rtl/>
        </w:rPr>
        <w:footnoteReference w:id="42"/>
      </w:r>
      <w:r w:rsidR="00952F2C">
        <w:rPr>
          <w:rFonts w:hint="cs"/>
          <w:rtl/>
        </w:rPr>
        <w:t xml:space="preserve"> مدل می‌</w:t>
      </w:r>
      <w:r w:rsidR="00952F2C">
        <w:t>‎</w:t>
      </w:r>
      <w:r w:rsidR="00952F2C">
        <w:rPr>
          <w:rFonts w:hint="cs"/>
          <w:rtl/>
        </w:rPr>
        <w:t xml:space="preserve">شود. </w:t>
      </w:r>
      <w:r w:rsidR="00DD5128">
        <w:rPr>
          <w:rFonts w:hint="cs"/>
          <w:rtl/>
        </w:rPr>
        <w:t xml:space="preserve">بنابراین باید توجه کنیم هیچگاه </w:t>
      </w:r>
      <w:proofErr w:type="spellStart"/>
      <w:r w:rsidR="00DD5128">
        <w:rPr>
          <w:rFonts w:hint="cs"/>
          <w:rtl/>
        </w:rPr>
        <w:t>لیبل‌های</w:t>
      </w:r>
      <w:proofErr w:type="spellEnd"/>
      <w:r w:rsidR="00DD5128">
        <w:rPr>
          <w:rFonts w:hint="cs"/>
          <w:rtl/>
        </w:rPr>
        <w:t xml:space="preserve"> </w:t>
      </w:r>
      <w:proofErr w:type="spellStart"/>
      <w:r w:rsidR="00DD5128">
        <w:rPr>
          <w:rFonts w:hint="cs"/>
          <w:rtl/>
        </w:rPr>
        <w:t>دیتای</w:t>
      </w:r>
      <w:proofErr w:type="spellEnd"/>
      <w:r w:rsidR="00DD5128">
        <w:rPr>
          <w:rFonts w:hint="cs"/>
          <w:rtl/>
        </w:rPr>
        <w:t xml:space="preserve"> تست نباید در </w:t>
      </w:r>
      <w:proofErr w:type="spellStart"/>
      <w:r w:rsidR="00DD5128">
        <w:rPr>
          <w:rFonts w:hint="cs"/>
          <w:rtl/>
        </w:rPr>
        <w:t>دیتای</w:t>
      </w:r>
      <w:proofErr w:type="spellEnd"/>
      <w:r w:rsidR="00DD5128">
        <w:rPr>
          <w:rFonts w:hint="cs"/>
          <w:rtl/>
        </w:rPr>
        <w:t xml:space="preserve"> آموزش بیاید.</w:t>
      </w:r>
    </w:p>
    <w:p w14:paraId="26E20D86" w14:textId="75410D8D" w:rsidR="00DD5128" w:rsidRDefault="007D392E" w:rsidP="009F04A5">
      <w:pPr>
        <w:rPr>
          <w:rtl/>
        </w:rPr>
      </w:pPr>
      <w:r>
        <w:rPr>
          <w:rFonts w:hint="cs"/>
          <w:rtl/>
        </w:rPr>
        <w:t xml:space="preserve">بنابراین برای </w:t>
      </w:r>
      <w:proofErr w:type="spellStart"/>
      <w:r>
        <w:rPr>
          <w:rFonts w:hint="cs"/>
          <w:rtl/>
        </w:rPr>
        <w:t>دیتای</w:t>
      </w:r>
      <w:proofErr w:type="spellEnd"/>
      <w:r>
        <w:rPr>
          <w:rFonts w:hint="cs"/>
          <w:rtl/>
        </w:rPr>
        <w:t xml:space="preserve"> تست،</w:t>
      </w:r>
      <w:r w:rsidR="00E37033">
        <w:rPr>
          <w:rFonts w:hint="cs"/>
          <w:rtl/>
        </w:rPr>
        <w:t xml:space="preserve"> کالاهای</w:t>
      </w:r>
      <w:r>
        <w:rPr>
          <w:rFonts w:hint="cs"/>
          <w:rtl/>
        </w:rPr>
        <w:t xml:space="preserve"> </w:t>
      </w:r>
      <w:r w:rsidR="00E37033">
        <w:rPr>
          <w:rFonts w:hint="cs"/>
          <w:rtl/>
        </w:rPr>
        <w:t>سبد</w:t>
      </w:r>
      <w:r>
        <w:rPr>
          <w:rFonts w:hint="cs"/>
          <w:rtl/>
        </w:rPr>
        <w:t xml:space="preserve"> </w:t>
      </w:r>
      <w:r>
        <w:t>n</w:t>
      </w:r>
      <w:r>
        <w:rPr>
          <w:rFonts w:hint="cs"/>
          <w:rtl/>
        </w:rPr>
        <w:t xml:space="preserve"> ام را به عنوان لیبل </w:t>
      </w:r>
      <w:r w:rsidR="00E37033">
        <w:rPr>
          <w:rFonts w:hint="cs"/>
          <w:rtl/>
        </w:rPr>
        <w:t xml:space="preserve">و کالاهای </w:t>
      </w:r>
      <w:r w:rsidR="00E37033">
        <w:t>n-1</w:t>
      </w:r>
      <w:r w:rsidR="00E37033">
        <w:rPr>
          <w:rFonts w:hint="cs"/>
          <w:rtl/>
        </w:rPr>
        <w:t xml:space="preserve"> سبد قبلی را به عنوان </w:t>
      </w:r>
      <w:proofErr w:type="spellStart"/>
      <w:r w:rsidR="00E37033">
        <w:rPr>
          <w:rFonts w:hint="cs"/>
          <w:rtl/>
        </w:rPr>
        <w:t>دیتایی</w:t>
      </w:r>
      <w:proofErr w:type="spellEnd"/>
      <w:r w:rsidR="00E37033">
        <w:rPr>
          <w:rFonts w:hint="cs"/>
          <w:rtl/>
        </w:rPr>
        <w:t xml:space="preserve"> که از </w:t>
      </w:r>
      <w:proofErr w:type="spellStart"/>
      <w:r w:rsidR="00E37033">
        <w:rPr>
          <w:rFonts w:hint="cs"/>
          <w:rtl/>
        </w:rPr>
        <w:t>آن‌ها</w:t>
      </w:r>
      <w:proofErr w:type="spellEnd"/>
      <w:r w:rsidR="00E37033">
        <w:rPr>
          <w:rFonts w:hint="cs"/>
          <w:rtl/>
        </w:rPr>
        <w:t xml:space="preserve"> </w:t>
      </w:r>
      <w:proofErr w:type="spellStart"/>
      <w:r w:rsidR="00E37033">
        <w:rPr>
          <w:rFonts w:hint="cs"/>
          <w:rtl/>
        </w:rPr>
        <w:t>ویژگی‌های</w:t>
      </w:r>
      <w:proofErr w:type="spellEnd"/>
      <w:r w:rsidR="00E37033">
        <w:rPr>
          <w:rFonts w:hint="cs"/>
          <w:rtl/>
        </w:rPr>
        <w:t xml:space="preserve"> </w:t>
      </w:r>
      <w:proofErr w:type="spellStart"/>
      <w:r w:rsidR="00E37033">
        <w:rPr>
          <w:rFonts w:hint="cs"/>
          <w:rtl/>
        </w:rPr>
        <w:t>دیتاست</w:t>
      </w:r>
      <w:proofErr w:type="spellEnd"/>
      <w:r w:rsidR="00E37033">
        <w:rPr>
          <w:rFonts w:hint="cs"/>
          <w:rtl/>
        </w:rPr>
        <w:t xml:space="preserve"> را استخراج </w:t>
      </w:r>
      <w:proofErr w:type="spellStart"/>
      <w:r w:rsidR="00E37033">
        <w:rPr>
          <w:rFonts w:hint="cs"/>
          <w:rtl/>
        </w:rPr>
        <w:t>می‌کنیم</w:t>
      </w:r>
      <w:proofErr w:type="spellEnd"/>
      <w:r w:rsidR="00E37033">
        <w:rPr>
          <w:rFonts w:hint="cs"/>
          <w:rtl/>
        </w:rPr>
        <w:t xml:space="preserve">. استفاده </w:t>
      </w:r>
      <w:proofErr w:type="spellStart"/>
      <w:r w:rsidR="00E37033">
        <w:rPr>
          <w:rFonts w:hint="cs"/>
          <w:rtl/>
        </w:rPr>
        <w:t>می‌کنیم</w:t>
      </w:r>
      <w:proofErr w:type="spellEnd"/>
      <w:r w:rsidR="00E37033">
        <w:rPr>
          <w:rFonts w:hint="cs"/>
          <w:rtl/>
        </w:rPr>
        <w:t xml:space="preserve">. </w:t>
      </w:r>
      <w:proofErr w:type="spellStart"/>
      <w:r w:rsidR="00E37033">
        <w:rPr>
          <w:rFonts w:hint="cs"/>
          <w:rtl/>
        </w:rPr>
        <w:t>می‌توانیم</w:t>
      </w:r>
      <w:proofErr w:type="spellEnd"/>
      <w:r w:rsidR="00E37033">
        <w:rPr>
          <w:rFonts w:hint="cs"/>
          <w:rtl/>
        </w:rPr>
        <w:t xml:space="preserve"> </w:t>
      </w:r>
      <w:r w:rsidR="00C16CDD">
        <w:rPr>
          <w:rFonts w:hint="cs"/>
          <w:rtl/>
        </w:rPr>
        <w:t xml:space="preserve">با جداسازی </w:t>
      </w:r>
      <w:proofErr w:type="spellStart"/>
      <w:r w:rsidR="00C16CDD">
        <w:rPr>
          <w:rFonts w:hint="cs"/>
          <w:rtl/>
        </w:rPr>
        <w:t>دیتای</w:t>
      </w:r>
      <w:proofErr w:type="spellEnd"/>
      <w:r w:rsidR="00C16CDD">
        <w:rPr>
          <w:rFonts w:hint="cs"/>
          <w:rtl/>
        </w:rPr>
        <w:t xml:space="preserve"> آموزش و تست</w:t>
      </w:r>
      <w:r w:rsidR="00C16CDD">
        <w:rPr>
          <w:rStyle w:val="FootnoteReference"/>
          <w:rtl/>
        </w:rPr>
        <w:footnoteReference w:id="43"/>
      </w:r>
      <w:r w:rsidR="00C16CDD">
        <w:rPr>
          <w:rFonts w:hint="cs"/>
          <w:rtl/>
        </w:rPr>
        <w:t xml:space="preserve"> </w:t>
      </w:r>
      <w:proofErr w:type="spellStart"/>
      <w:r w:rsidR="003F5A03">
        <w:rPr>
          <w:rFonts w:hint="cs"/>
          <w:rtl/>
        </w:rPr>
        <w:t>می‌توانیم</w:t>
      </w:r>
      <w:proofErr w:type="spellEnd"/>
      <w:r w:rsidR="003F5A03">
        <w:rPr>
          <w:rFonts w:hint="cs"/>
          <w:rtl/>
        </w:rPr>
        <w:t xml:space="preserve"> آموزش دیتا را آغاز کنیم اما </w:t>
      </w:r>
      <w:proofErr w:type="spellStart"/>
      <w:r w:rsidR="003F5A03">
        <w:rPr>
          <w:rFonts w:hint="cs"/>
          <w:rtl/>
        </w:rPr>
        <w:t>می‌توانیم</w:t>
      </w:r>
      <w:proofErr w:type="spellEnd"/>
      <w:r w:rsidR="003F5A03">
        <w:rPr>
          <w:rFonts w:hint="cs"/>
          <w:rtl/>
        </w:rPr>
        <w:t xml:space="preserve"> با جداسازی </w:t>
      </w:r>
      <w:proofErr w:type="spellStart"/>
      <w:r w:rsidR="003F5A03">
        <w:rPr>
          <w:rFonts w:hint="cs"/>
          <w:rtl/>
        </w:rPr>
        <w:t>دیتای</w:t>
      </w:r>
      <w:proofErr w:type="spellEnd"/>
      <w:r w:rsidR="003F5A03">
        <w:rPr>
          <w:rFonts w:hint="cs"/>
          <w:rtl/>
        </w:rPr>
        <w:t xml:space="preserve"> سبد </w:t>
      </w:r>
      <w:r w:rsidR="003F5A03">
        <w:t>n</w:t>
      </w:r>
      <w:r w:rsidR="003F5A03">
        <w:rPr>
          <w:rFonts w:hint="cs"/>
          <w:rtl/>
        </w:rPr>
        <w:t xml:space="preserve"> ام و لیبل قرار دادن کالاهای خرید </w:t>
      </w:r>
      <w:r w:rsidR="003F5A03">
        <w:t>n-1</w:t>
      </w:r>
      <w:r w:rsidR="003F5A03">
        <w:rPr>
          <w:rFonts w:hint="cs"/>
          <w:rtl/>
        </w:rPr>
        <w:t xml:space="preserve"> ام، </w:t>
      </w:r>
      <w:proofErr w:type="spellStart"/>
      <w:r w:rsidR="003F5A03">
        <w:rPr>
          <w:rFonts w:hint="cs"/>
          <w:rtl/>
        </w:rPr>
        <w:t>دیتای</w:t>
      </w:r>
      <w:proofErr w:type="spellEnd"/>
      <w:r w:rsidR="003F5A03">
        <w:rPr>
          <w:rFonts w:hint="cs"/>
          <w:rtl/>
        </w:rPr>
        <w:t xml:space="preserve"> آموزش جدیدی تولید کنیم. به این ترتیب </w:t>
      </w:r>
      <w:proofErr w:type="spellStart"/>
      <w:r w:rsidR="003F5A03">
        <w:rPr>
          <w:rFonts w:hint="cs"/>
          <w:rtl/>
        </w:rPr>
        <w:t>می‌توانیم</w:t>
      </w:r>
      <w:proofErr w:type="spellEnd"/>
      <w:r w:rsidR="003F5A03">
        <w:rPr>
          <w:rFonts w:hint="cs"/>
          <w:rtl/>
        </w:rPr>
        <w:t xml:space="preserve"> از این مورد نیز اطمینان خاطر پیدا کنیم که رفتار گذشته</w:t>
      </w:r>
      <w:r w:rsidR="003F5A03">
        <w:t>‎</w:t>
      </w:r>
      <w:r w:rsidR="003F5A03">
        <w:rPr>
          <w:rFonts w:hint="cs"/>
          <w:rtl/>
        </w:rPr>
        <w:t xml:space="preserve">‌ی هر فرد نیز در مورد آموزش مدل قرار گرفته است. بنابراین  </w:t>
      </w:r>
      <w:r w:rsidR="003F5A03">
        <w:t>n-1</w:t>
      </w:r>
      <w:r w:rsidR="003F5A03">
        <w:rPr>
          <w:rFonts w:hint="cs"/>
          <w:rtl/>
        </w:rPr>
        <w:t xml:space="preserve"> سبد ابتدایی هر مشتری را به عنوان </w:t>
      </w:r>
      <w:proofErr w:type="spellStart"/>
      <w:r w:rsidR="003F5A03">
        <w:rPr>
          <w:rFonts w:hint="cs"/>
          <w:rtl/>
        </w:rPr>
        <w:t>دیتای</w:t>
      </w:r>
      <w:proofErr w:type="spellEnd"/>
      <w:r w:rsidR="003F5A03">
        <w:rPr>
          <w:rFonts w:hint="cs"/>
          <w:rtl/>
        </w:rPr>
        <w:t xml:space="preserve"> آموزشی جدا </w:t>
      </w:r>
      <w:proofErr w:type="spellStart"/>
      <w:r w:rsidR="003F5A03">
        <w:rPr>
          <w:rFonts w:hint="cs"/>
          <w:rtl/>
        </w:rPr>
        <w:t>می‌کنیم</w:t>
      </w:r>
      <w:proofErr w:type="spellEnd"/>
      <w:r w:rsidR="003F5A03">
        <w:rPr>
          <w:rFonts w:hint="cs"/>
          <w:rtl/>
        </w:rPr>
        <w:t xml:space="preserve"> که در آن </w:t>
      </w:r>
      <w:r w:rsidR="003F5A03">
        <w:t>n-2</w:t>
      </w:r>
      <w:r w:rsidR="003F5A03">
        <w:rPr>
          <w:rFonts w:hint="cs"/>
          <w:rtl/>
        </w:rPr>
        <w:t xml:space="preserve"> سبد اول برای </w:t>
      </w:r>
      <w:proofErr w:type="spellStart"/>
      <w:r w:rsidR="003F5A03">
        <w:rPr>
          <w:rFonts w:hint="cs"/>
          <w:rtl/>
        </w:rPr>
        <w:t>محاسبه‌ی</w:t>
      </w:r>
      <w:proofErr w:type="spellEnd"/>
      <w:r w:rsidR="003F5A03">
        <w:rPr>
          <w:rFonts w:hint="cs"/>
          <w:rtl/>
        </w:rPr>
        <w:t xml:space="preserve"> </w:t>
      </w:r>
      <w:proofErr w:type="spellStart"/>
      <w:r w:rsidR="003F5A03">
        <w:rPr>
          <w:rFonts w:hint="cs"/>
          <w:rtl/>
        </w:rPr>
        <w:t>ویژگی‌ها</w:t>
      </w:r>
      <w:proofErr w:type="spellEnd"/>
      <w:r w:rsidR="003F5A03">
        <w:rPr>
          <w:rFonts w:hint="cs"/>
          <w:rtl/>
        </w:rPr>
        <w:t xml:space="preserve"> و سبد </w:t>
      </w:r>
      <w:r w:rsidR="003F5A03">
        <w:t xml:space="preserve"> </w:t>
      </w:r>
      <w:r w:rsidR="003F5A03">
        <w:rPr>
          <w:rFonts w:hint="cs"/>
          <w:rtl/>
        </w:rPr>
        <w:t xml:space="preserve">   </w:t>
      </w:r>
      <w:r w:rsidR="003F5A03">
        <w:t>n-1</w:t>
      </w:r>
      <w:r w:rsidR="003F5A03">
        <w:rPr>
          <w:rFonts w:hint="cs"/>
          <w:rtl/>
        </w:rPr>
        <w:t xml:space="preserve"> ام به عنوان دیتا لیبل استفاده </w:t>
      </w:r>
      <w:proofErr w:type="spellStart"/>
      <w:r w:rsidR="003F5A03">
        <w:rPr>
          <w:rFonts w:hint="cs"/>
          <w:rtl/>
        </w:rPr>
        <w:t>می‌شود</w:t>
      </w:r>
      <w:proofErr w:type="spellEnd"/>
      <w:r w:rsidR="003F5A03">
        <w:rPr>
          <w:rFonts w:hint="cs"/>
          <w:rtl/>
        </w:rPr>
        <w:t xml:space="preserve">. سپس برای سنجیدن کارایی مدل از </w:t>
      </w:r>
      <w:r w:rsidR="003F5A03">
        <w:t>n-1</w:t>
      </w:r>
      <w:r w:rsidR="003F5A03">
        <w:rPr>
          <w:rFonts w:hint="cs"/>
          <w:rtl/>
        </w:rPr>
        <w:t xml:space="preserve"> سبد اول برای ایجاد </w:t>
      </w:r>
      <w:proofErr w:type="spellStart"/>
      <w:r w:rsidR="003F5A03">
        <w:rPr>
          <w:rFonts w:hint="cs"/>
          <w:rtl/>
        </w:rPr>
        <w:t>ویژگی‌ها</w:t>
      </w:r>
      <w:proofErr w:type="spellEnd"/>
      <w:r w:rsidR="003F5A03">
        <w:rPr>
          <w:rFonts w:hint="cs"/>
          <w:rtl/>
        </w:rPr>
        <w:t xml:space="preserve"> و از سبد </w:t>
      </w:r>
      <w:r w:rsidR="003F5A03">
        <w:t>n</w:t>
      </w:r>
      <w:r w:rsidR="003F5A03">
        <w:rPr>
          <w:rFonts w:hint="cs"/>
          <w:rtl/>
        </w:rPr>
        <w:t xml:space="preserve"> ام به عنوان لیبل استفاده </w:t>
      </w:r>
      <w:proofErr w:type="spellStart"/>
      <w:r w:rsidR="003F5A03">
        <w:rPr>
          <w:rFonts w:hint="cs"/>
          <w:rtl/>
        </w:rPr>
        <w:t>می‌کنیم</w:t>
      </w:r>
      <w:proofErr w:type="spellEnd"/>
      <w:r w:rsidR="003F5A03">
        <w:rPr>
          <w:rFonts w:hint="cs"/>
          <w:rtl/>
        </w:rPr>
        <w:t xml:space="preserve">. همچنین با توجه به این مورد که در این صورت </w:t>
      </w:r>
      <w:proofErr w:type="spellStart"/>
      <w:r w:rsidR="003F5A03">
        <w:rPr>
          <w:rFonts w:hint="cs"/>
          <w:rtl/>
        </w:rPr>
        <w:t>حدودا</w:t>
      </w:r>
      <w:proofErr w:type="spellEnd"/>
      <w:r w:rsidR="003F5A03">
        <w:rPr>
          <w:rFonts w:hint="cs"/>
          <w:rtl/>
        </w:rPr>
        <w:t xml:space="preserve"> تعداد </w:t>
      </w:r>
      <w:proofErr w:type="spellStart"/>
      <w:r w:rsidR="003F5A03">
        <w:rPr>
          <w:rFonts w:hint="cs"/>
          <w:rtl/>
        </w:rPr>
        <w:t>داده‌های</w:t>
      </w:r>
      <w:proofErr w:type="spellEnd"/>
      <w:r w:rsidR="003F5A03">
        <w:rPr>
          <w:rFonts w:hint="cs"/>
          <w:rtl/>
        </w:rPr>
        <w:t xml:space="preserve"> تست و آموزش با هم برابر </w:t>
      </w:r>
      <w:proofErr w:type="spellStart"/>
      <w:r w:rsidR="003F5A03">
        <w:rPr>
          <w:rFonts w:hint="cs"/>
          <w:rtl/>
        </w:rPr>
        <w:t>می‌شود</w:t>
      </w:r>
      <w:proofErr w:type="spellEnd"/>
      <w:r w:rsidR="003F5A03">
        <w:rPr>
          <w:rFonts w:hint="cs"/>
          <w:rtl/>
        </w:rPr>
        <w:t xml:space="preserve">، </w:t>
      </w:r>
      <w:proofErr w:type="spellStart"/>
      <w:r w:rsidR="003F5A03">
        <w:rPr>
          <w:rFonts w:hint="cs"/>
          <w:rtl/>
        </w:rPr>
        <w:t>می‌توانیم</w:t>
      </w:r>
      <w:proofErr w:type="spellEnd"/>
      <w:r w:rsidR="003F5A03">
        <w:rPr>
          <w:rFonts w:hint="cs"/>
          <w:rtl/>
        </w:rPr>
        <w:t xml:space="preserve"> برای آموزش بهتر مدل، بخشی از </w:t>
      </w:r>
      <w:proofErr w:type="spellStart"/>
      <w:r w:rsidR="00192DA3">
        <w:rPr>
          <w:rFonts w:hint="cs"/>
          <w:rtl/>
        </w:rPr>
        <w:t>داده‌هایی</w:t>
      </w:r>
      <w:proofErr w:type="spellEnd"/>
      <w:r w:rsidR="00192DA3">
        <w:rPr>
          <w:rFonts w:hint="cs"/>
          <w:rtl/>
        </w:rPr>
        <w:t xml:space="preserve"> که سبد </w:t>
      </w:r>
      <w:r w:rsidR="00192DA3">
        <w:t>n</w:t>
      </w:r>
      <w:r w:rsidR="00192DA3">
        <w:rPr>
          <w:rFonts w:hint="cs"/>
          <w:rtl/>
        </w:rPr>
        <w:t xml:space="preserve"> ام مشتری لیبل آن است، برای آموزش نیز استفاده کنیم.</w:t>
      </w:r>
    </w:p>
    <w:p w14:paraId="680EAF49" w14:textId="727FC88F" w:rsidR="00DD5128" w:rsidRDefault="00DD5128" w:rsidP="009F04A5">
      <w:pPr>
        <w:rPr>
          <w:ins w:id="1763" w:author="Sajjad Abed" w:date="2022-09-26T12:08:00Z"/>
          <w:rtl/>
        </w:rPr>
      </w:pPr>
      <w:r>
        <w:rPr>
          <w:noProof/>
        </w:rPr>
        <w:drawing>
          <wp:inline distT="0" distB="0" distL="0" distR="0" wp14:anchorId="3093A243" wp14:editId="7BC9B106">
            <wp:extent cx="5850965" cy="215285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865561" cy="2158226"/>
                    </a:xfrm>
                    <a:prstGeom prst="rect">
                      <a:avLst/>
                    </a:prstGeom>
                    <a:noFill/>
                    <a:ln>
                      <a:noFill/>
                    </a:ln>
                  </pic:spPr>
                </pic:pic>
              </a:graphicData>
            </a:graphic>
          </wp:inline>
        </w:drawing>
      </w:r>
    </w:p>
    <w:p w14:paraId="0D3F8827" w14:textId="77777777" w:rsidR="00E33C03" w:rsidRDefault="00E33C03" w:rsidP="00E33C03">
      <w:pPr>
        <w:pStyle w:val="Heading2"/>
        <w:rPr>
          <w:ins w:id="1764" w:author="Sajjad Abed" w:date="2022-09-26T12:05:00Z"/>
        </w:rPr>
      </w:pPr>
      <w:ins w:id="1765" w:author="Sajjad Abed" w:date="2022-09-26T12:08:00Z">
        <w:r>
          <w:rPr>
            <w:rFonts w:hint="cs"/>
            <w:rtl/>
          </w:rPr>
          <w:lastRenderedPageBreak/>
          <w:t>نرمال</w:t>
        </w:r>
      </w:ins>
      <w:ins w:id="1766" w:author="Sajjad Abed" w:date="2022-09-26T12:05:00Z">
        <w:r>
          <w:rPr>
            <w:rFonts w:hint="cs"/>
            <w:rtl/>
          </w:rPr>
          <w:t xml:space="preserve"> سازی </w:t>
        </w:r>
        <w:proofErr w:type="spellStart"/>
        <w:r>
          <w:rPr>
            <w:rFonts w:hint="cs"/>
            <w:rtl/>
          </w:rPr>
          <w:t>داده‌ها</w:t>
        </w:r>
        <w:proofErr w:type="spellEnd"/>
      </w:ins>
    </w:p>
    <w:p w14:paraId="5956F0A5" w14:textId="7CEC8671" w:rsidR="00E33C03" w:rsidRDefault="00340B1F" w:rsidP="00E33C03">
      <w:pPr>
        <w:rPr>
          <w:rtl/>
        </w:rPr>
      </w:pPr>
      <w:proofErr w:type="spellStart"/>
      <w:r>
        <w:rPr>
          <w:rFonts w:hint="cs"/>
          <w:rtl/>
        </w:rPr>
        <w:t>داده‌هایی</w:t>
      </w:r>
      <w:proofErr w:type="spellEnd"/>
      <w:r>
        <w:rPr>
          <w:rFonts w:hint="cs"/>
          <w:rtl/>
        </w:rPr>
        <w:t xml:space="preserve"> که در </w:t>
      </w:r>
      <w:proofErr w:type="spellStart"/>
      <w:r>
        <w:rPr>
          <w:rFonts w:hint="cs"/>
          <w:rtl/>
        </w:rPr>
        <w:t>بخش‌ها</w:t>
      </w:r>
      <w:proofErr w:type="spellEnd"/>
      <w:r>
        <w:rPr>
          <w:rFonts w:hint="cs"/>
          <w:rtl/>
        </w:rPr>
        <w:t xml:space="preserve"> ۲-۵ تا ۷-۵ مشخص شد، مقیاس یکسانی ندارند و این امر </w:t>
      </w:r>
      <w:r w:rsidR="00276D31">
        <w:rPr>
          <w:rFonts w:hint="cs"/>
          <w:rtl/>
        </w:rPr>
        <w:t xml:space="preserve">باعث اختلال در یادگیری برخی </w:t>
      </w:r>
      <w:proofErr w:type="spellStart"/>
      <w:r w:rsidR="00276D31">
        <w:rPr>
          <w:rFonts w:hint="cs"/>
          <w:rtl/>
        </w:rPr>
        <w:t>مدل‌های</w:t>
      </w:r>
      <w:proofErr w:type="spellEnd"/>
      <w:r w:rsidR="00276D31">
        <w:rPr>
          <w:rFonts w:hint="cs"/>
          <w:rtl/>
        </w:rPr>
        <w:t xml:space="preserve"> یادگیری ماشین </w:t>
      </w:r>
      <w:proofErr w:type="spellStart"/>
      <w:r w:rsidR="00276D31">
        <w:rPr>
          <w:rFonts w:hint="cs"/>
          <w:rtl/>
        </w:rPr>
        <w:t>می‌شود</w:t>
      </w:r>
      <w:proofErr w:type="spellEnd"/>
      <w:r w:rsidR="00276D31">
        <w:rPr>
          <w:rFonts w:hint="cs"/>
          <w:rtl/>
        </w:rPr>
        <w:t>.</w:t>
      </w:r>
      <w:r w:rsidR="00B7206B">
        <w:rPr>
          <w:rFonts w:hint="cs"/>
          <w:rtl/>
        </w:rPr>
        <w:t xml:space="preserve"> به عنوان مثال تفاوت یک روزه در زمانی که از آخرین خرید یک</w:t>
      </w:r>
      <w:r w:rsidR="00452D0A">
        <w:rPr>
          <w:rFonts w:hint="cs"/>
          <w:rtl/>
        </w:rPr>
        <w:t xml:space="preserve"> کالا توسط</w:t>
      </w:r>
      <w:r w:rsidR="00B7206B">
        <w:rPr>
          <w:rFonts w:hint="cs"/>
          <w:rtl/>
        </w:rPr>
        <w:t xml:space="preserve"> مشتری گذشته است (به عنوان مثال ۱۴ روز و ۱۵ روز) در برخی </w:t>
      </w:r>
      <w:proofErr w:type="spellStart"/>
      <w:r w:rsidR="00B7206B">
        <w:rPr>
          <w:rFonts w:hint="cs"/>
          <w:rtl/>
        </w:rPr>
        <w:t>مدل‌ها</w:t>
      </w:r>
      <w:proofErr w:type="spellEnd"/>
      <w:r w:rsidR="00B7206B">
        <w:rPr>
          <w:rFonts w:hint="cs"/>
          <w:rtl/>
        </w:rPr>
        <w:t xml:space="preserve"> همان تفاوتی را ایجاد می‌کند که نرخ </w:t>
      </w:r>
      <w:proofErr w:type="spellStart"/>
      <w:r w:rsidR="00B7206B">
        <w:rPr>
          <w:rFonts w:hint="cs"/>
          <w:rtl/>
        </w:rPr>
        <w:t>بازخرید</w:t>
      </w:r>
      <w:proofErr w:type="spellEnd"/>
      <w:r w:rsidR="00B7206B">
        <w:rPr>
          <w:rFonts w:hint="cs"/>
          <w:rtl/>
        </w:rPr>
        <w:t xml:space="preserve"> ۱ و ۰ ایجاد میکند. این در حالی است که تفاوت </w:t>
      </w:r>
      <w:r w:rsidR="00452D0A">
        <w:rPr>
          <w:rFonts w:hint="cs"/>
          <w:rtl/>
        </w:rPr>
        <w:t xml:space="preserve">یک روزه نباید تغییر زیادی در احتمال خرید مشتری در آن روز داشته باشد، اما نرخ </w:t>
      </w:r>
      <w:proofErr w:type="spellStart"/>
      <w:r w:rsidR="00452D0A">
        <w:rPr>
          <w:rFonts w:hint="cs"/>
          <w:rtl/>
        </w:rPr>
        <w:t>بازخرید</w:t>
      </w:r>
      <w:proofErr w:type="spellEnd"/>
      <w:r w:rsidR="00452D0A">
        <w:rPr>
          <w:rFonts w:hint="cs"/>
          <w:rtl/>
        </w:rPr>
        <w:t xml:space="preserve"> یک به آن معناست که مشتری به احتمال زیاد این کالا را </w:t>
      </w:r>
      <w:proofErr w:type="spellStart"/>
      <w:r w:rsidR="00452D0A">
        <w:rPr>
          <w:rFonts w:hint="cs"/>
          <w:rtl/>
        </w:rPr>
        <w:t>بازخرید</w:t>
      </w:r>
      <w:proofErr w:type="spellEnd"/>
      <w:r w:rsidR="00452D0A">
        <w:rPr>
          <w:rFonts w:hint="cs"/>
          <w:rtl/>
        </w:rPr>
        <w:t xml:space="preserve"> می‌کند و بالعکس اگر نرخ </w:t>
      </w:r>
      <w:proofErr w:type="spellStart"/>
      <w:r w:rsidR="00452D0A">
        <w:rPr>
          <w:rFonts w:hint="cs"/>
          <w:rtl/>
        </w:rPr>
        <w:t>بازخرید</w:t>
      </w:r>
      <w:proofErr w:type="spellEnd"/>
      <w:r w:rsidR="00452D0A">
        <w:rPr>
          <w:rFonts w:hint="cs"/>
          <w:rtl/>
        </w:rPr>
        <w:t xml:space="preserve"> صفر باشد به این معناست که مشتری تمایلی به خرید مجدد آن ندارد. در برخی </w:t>
      </w:r>
      <w:proofErr w:type="spellStart"/>
      <w:r w:rsidR="00452D0A">
        <w:rPr>
          <w:rFonts w:hint="cs"/>
          <w:rtl/>
        </w:rPr>
        <w:t>مدل‌ها</w:t>
      </w:r>
      <w:proofErr w:type="spellEnd"/>
      <w:r w:rsidR="00452D0A">
        <w:rPr>
          <w:rFonts w:hint="cs"/>
          <w:rtl/>
        </w:rPr>
        <w:t xml:space="preserve"> این تفاوت مقیاس ممکن است مشکلی به وجود نیاورد اما به عنوان مثال در مدلی مانند </w:t>
      </w:r>
      <w:r w:rsidR="00452D0A">
        <w:t>KNN</w:t>
      </w:r>
      <w:r w:rsidR="00452D0A">
        <w:rPr>
          <w:rFonts w:hint="cs"/>
          <w:rtl/>
        </w:rPr>
        <w:t xml:space="preserve"> (</w:t>
      </w:r>
      <w:r w:rsidR="00452D0A">
        <w:t>K-Nearest Neighbor</w:t>
      </w:r>
      <w:r w:rsidR="00452D0A">
        <w:rPr>
          <w:rFonts w:hint="cs"/>
          <w:rtl/>
        </w:rPr>
        <w:t>) فاصله</w:t>
      </w:r>
      <w:r w:rsidR="00452D0A">
        <w:t>‎</w:t>
      </w:r>
      <w:r w:rsidR="00452D0A">
        <w:rPr>
          <w:rFonts w:hint="cs"/>
          <w:rtl/>
        </w:rPr>
        <w:t xml:space="preserve">ای که به </w:t>
      </w:r>
      <w:proofErr w:type="spellStart"/>
      <w:r w:rsidR="00452D0A">
        <w:rPr>
          <w:rFonts w:hint="cs"/>
          <w:rtl/>
        </w:rPr>
        <w:t>ازای</w:t>
      </w:r>
      <w:proofErr w:type="spellEnd"/>
      <w:r w:rsidR="00452D0A">
        <w:rPr>
          <w:rFonts w:hint="cs"/>
          <w:rtl/>
        </w:rPr>
        <w:t xml:space="preserve"> یک روز تفاوت در مدت زمان گذشته از خرید قبلی ایجاد </w:t>
      </w:r>
      <w:proofErr w:type="spellStart"/>
      <w:r w:rsidR="00452D0A">
        <w:rPr>
          <w:rFonts w:hint="cs"/>
          <w:rtl/>
        </w:rPr>
        <w:t>می‌شود</w:t>
      </w:r>
      <w:proofErr w:type="spellEnd"/>
      <w:r w:rsidR="00452D0A">
        <w:rPr>
          <w:rFonts w:hint="cs"/>
          <w:rtl/>
        </w:rPr>
        <w:t xml:space="preserve">، برابر خواهد بود با تفاوتی که به علت اختلاف یک واحدی نرخ </w:t>
      </w:r>
      <w:proofErr w:type="spellStart"/>
      <w:r w:rsidR="00452D0A">
        <w:rPr>
          <w:rFonts w:hint="cs"/>
          <w:rtl/>
        </w:rPr>
        <w:t>بازخرید</w:t>
      </w:r>
      <w:proofErr w:type="spellEnd"/>
      <w:r w:rsidR="00452D0A">
        <w:rPr>
          <w:rFonts w:hint="cs"/>
          <w:rtl/>
        </w:rPr>
        <w:t xml:space="preserve"> </w:t>
      </w:r>
      <w:r w:rsidR="001F7E59">
        <w:rPr>
          <w:rFonts w:hint="cs"/>
          <w:rtl/>
        </w:rPr>
        <w:t xml:space="preserve">ایجاد </w:t>
      </w:r>
      <w:proofErr w:type="spellStart"/>
      <w:r w:rsidR="001F7E59">
        <w:rPr>
          <w:rFonts w:hint="cs"/>
          <w:rtl/>
        </w:rPr>
        <w:t>می‌شود</w:t>
      </w:r>
      <w:proofErr w:type="spellEnd"/>
      <w:r w:rsidR="001F7E59">
        <w:rPr>
          <w:rFonts w:hint="cs"/>
          <w:rtl/>
        </w:rPr>
        <w:t xml:space="preserve">. حال برای این مشکل باید به این نکته توجه کنیم که </w:t>
      </w:r>
      <w:proofErr w:type="spellStart"/>
      <w:r w:rsidR="001F7E59">
        <w:rPr>
          <w:rFonts w:hint="cs"/>
          <w:rtl/>
        </w:rPr>
        <w:t>بازه‌ی</w:t>
      </w:r>
      <w:proofErr w:type="spellEnd"/>
      <w:r w:rsidR="001F7E59">
        <w:rPr>
          <w:rFonts w:hint="cs"/>
          <w:rtl/>
        </w:rPr>
        <w:t xml:space="preserve"> تغییرات و یا انحراف معیار هر ویژگی به چه اندازه است. در مثالی که گفته شد، روزهای گذشته از خرید قبلی یک کالا توسط مشتری </w:t>
      </w:r>
      <w:proofErr w:type="spellStart"/>
      <w:r w:rsidR="001F7E59">
        <w:rPr>
          <w:rFonts w:hint="cs"/>
          <w:rtl/>
        </w:rPr>
        <w:t>می‌تواند</w:t>
      </w:r>
      <w:proofErr w:type="spellEnd"/>
      <w:r w:rsidR="001F7E59">
        <w:rPr>
          <w:rFonts w:hint="cs"/>
          <w:rtl/>
        </w:rPr>
        <w:t xml:space="preserve"> بین صفر تا عددی مانند ۱۰۰ و حتی بیشتر هم باشد، در طرف مقابل نرخ </w:t>
      </w:r>
      <w:proofErr w:type="spellStart"/>
      <w:r w:rsidR="001F7E59">
        <w:rPr>
          <w:rFonts w:hint="cs"/>
          <w:rtl/>
        </w:rPr>
        <w:t>بازخرید</w:t>
      </w:r>
      <w:proofErr w:type="spellEnd"/>
      <w:r w:rsidR="001F7E59">
        <w:rPr>
          <w:rFonts w:hint="cs"/>
          <w:rtl/>
        </w:rPr>
        <w:t xml:space="preserve"> در هر حال عددی بین صفر و یک است. به کمک آنچه گفته شد مشخص </w:t>
      </w:r>
      <w:proofErr w:type="spellStart"/>
      <w:r w:rsidR="001F7E59">
        <w:rPr>
          <w:rFonts w:hint="cs"/>
          <w:rtl/>
        </w:rPr>
        <w:t>می‌شود</w:t>
      </w:r>
      <w:proofErr w:type="spellEnd"/>
      <w:r w:rsidR="001F7E59">
        <w:rPr>
          <w:rFonts w:hint="cs"/>
          <w:rtl/>
        </w:rPr>
        <w:t xml:space="preserve"> که انحراف معیار ویژگی اول نیز در مقایسه با ویژگی دوم به شدت بیشتر است. برای حل این مشکل </w:t>
      </w:r>
      <w:proofErr w:type="spellStart"/>
      <w:r w:rsidR="001F7E59">
        <w:rPr>
          <w:rFonts w:hint="cs"/>
          <w:rtl/>
        </w:rPr>
        <w:t>می‌توانیم</w:t>
      </w:r>
      <w:proofErr w:type="spellEnd"/>
      <w:r w:rsidR="001F7E59">
        <w:rPr>
          <w:rFonts w:hint="cs"/>
          <w:rtl/>
        </w:rPr>
        <w:t xml:space="preserve"> به کمک </w:t>
      </w:r>
      <w:r w:rsidR="00A72F6B">
        <w:rPr>
          <w:rFonts w:hint="cs"/>
          <w:rtl/>
        </w:rPr>
        <w:t xml:space="preserve">روابط آماری و </w:t>
      </w:r>
      <w:proofErr w:type="spellStart"/>
      <w:r w:rsidR="00A72F6B">
        <w:rPr>
          <w:rFonts w:hint="cs"/>
          <w:rtl/>
        </w:rPr>
        <w:t>کتابخانه‌هایی</w:t>
      </w:r>
      <w:proofErr w:type="spellEnd"/>
      <w:r w:rsidR="00A72F6B">
        <w:rPr>
          <w:rFonts w:hint="cs"/>
          <w:rtl/>
        </w:rPr>
        <w:t xml:space="preserve"> که بر اساس </w:t>
      </w:r>
      <w:proofErr w:type="spellStart"/>
      <w:r w:rsidR="00A72F6B">
        <w:rPr>
          <w:rFonts w:hint="cs"/>
          <w:rtl/>
        </w:rPr>
        <w:t>آن‌ها</w:t>
      </w:r>
      <w:proofErr w:type="spellEnd"/>
      <w:r w:rsidR="00A72F6B">
        <w:rPr>
          <w:rFonts w:hint="cs"/>
          <w:rtl/>
        </w:rPr>
        <w:t xml:space="preserve"> طراحی شده </w:t>
      </w:r>
      <w:proofErr w:type="spellStart"/>
      <w:r w:rsidR="00A72F6B">
        <w:rPr>
          <w:rFonts w:hint="cs"/>
          <w:rtl/>
        </w:rPr>
        <w:t>اند</w:t>
      </w:r>
      <w:proofErr w:type="spellEnd"/>
      <w:r w:rsidR="00A72F6B">
        <w:rPr>
          <w:rFonts w:hint="cs"/>
          <w:rtl/>
        </w:rPr>
        <w:t xml:space="preserve">، مقیاس تمامی </w:t>
      </w:r>
      <w:proofErr w:type="spellStart"/>
      <w:r w:rsidR="00A72F6B">
        <w:rPr>
          <w:rFonts w:hint="cs"/>
          <w:rtl/>
        </w:rPr>
        <w:t>ستون‌ها</w:t>
      </w:r>
      <w:proofErr w:type="spellEnd"/>
      <w:r w:rsidR="00A72F6B">
        <w:rPr>
          <w:rFonts w:hint="cs"/>
          <w:rtl/>
        </w:rPr>
        <w:t xml:space="preserve"> را یک اندازه کنیم. یکی از </w:t>
      </w:r>
      <w:proofErr w:type="spellStart"/>
      <w:r w:rsidR="00A72F6B">
        <w:rPr>
          <w:rFonts w:hint="cs"/>
          <w:rtl/>
        </w:rPr>
        <w:t>روش‌های</w:t>
      </w:r>
      <w:proofErr w:type="spellEnd"/>
      <w:r w:rsidR="00A72F6B">
        <w:rPr>
          <w:rFonts w:hint="cs"/>
          <w:rtl/>
        </w:rPr>
        <w:t xml:space="preserve"> این کار استفاده از مقیاس بندی </w:t>
      </w:r>
      <w:proofErr w:type="spellStart"/>
      <w:r w:rsidR="00A72F6B">
        <w:rPr>
          <w:rFonts w:hint="cs"/>
          <w:rtl/>
        </w:rPr>
        <w:t>بیشینه</w:t>
      </w:r>
      <w:proofErr w:type="spellEnd"/>
      <w:r w:rsidR="00A72F6B">
        <w:rPr>
          <w:rFonts w:hint="cs"/>
          <w:rtl/>
        </w:rPr>
        <w:t>-کمینه</w:t>
      </w:r>
      <w:r w:rsidR="00A72F6B">
        <w:t xml:space="preserve"> </w:t>
      </w:r>
      <w:r w:rsidR="00A72F6B">
        <w:rPr>
          <w:rStyle w:val="FootnoteReference"/>
          <w:rtl/>
        </w:rPr>
        <w:footnoteReference w:id="44"/>
      </w:r>
      <w:r w:rsidR="00A72F6B">
        <w:rPr>
          <w:rFonts w:hint="cs"/>
          <w:rtl/>
        </w:rPr>
        <w:t xml:space="preserve"> است که منطق آن این است که اگر فاصله‌ی بین </w:t>
      </w:r>
      <w:proofErr w:type="spellStart"/>
      <w:r w:rsidR="00A72F6B">
        <w:rPr>
          <w:rFonts w:hint="cs"/>
          <w:rtl/>
        </w:rPr>
        <w:t>بیشینه</w:t>
      </w:r>
      <w:proofErr w:type="spellEnd"/>
      <w:r w:rsidR="00A72F6B">
        <w:rPr>
          <w:rFonts w:hint="cs"/>
          <w:rtl/>
        </w:rPr>
        <w:t xml:space="preserve"> و </w:t>
      </w:r>
      <w:proofErr w:type="spellStart"/>
      <w:r w:rsidR="00A72F6B">
        <w:rPr>
          <w:rFonts w:hint="cs"/>
          <w:rtl/>
        </w:rPr>
        <w:t>کمینه‌ی</w:t>
      </w:r>
      <w:proofErr w:type="spellEnd"/>
      <w:r w:rsidR="00A72F6B">
        <w:rPr>
          <w:rFonts w:hint="cs"/>
          <w:rtl/>
        </w:rPr>
        <w:t xml:space="preserve"> یک ویژگی را به صورت خطی در نظر بگیریم، برای یک ردیف خاص، این عدد چه نسبتی از این خط را پوشش می</w:t>
      </w:r>
      <w:r w:rsidR="00A72F6B">
        <w:t>‎</w:t>
      </w:r>
      <w:r w:rsidR="00A72F6B">
        <w:rPr>
          <w:rFonts w:hint="cs"/>
          <w:rtl/>
        </w:rPr>
        <w:t xml:space="preserve">دهد. در مثالی که گفته شد اگر </w:t>
      </w:r>
      <w:proofErr w:type="spellStart"/>
      <w:r w:rsidR="00A72F6B">
        <w:rPr>
          <w:rFonts w:hint="cs"/>
          <w:rtl/>
        </w:rPr>
        <w:t>کمینه‌ی</w:t>
      </w:r>
      <w:proofErr w:type="spellEnd"/>
      <w:r w:rsidR="00A72F6B">
        <w:rPr>
          <w:rFonts w:hint="cs"/>
          <w:rtl/>
        </w:rPr>
        <w:t xml:space="preserve"> روز گذشته از خرید آخر یک محصول برابر با یک و </w:t>
      </w:r>
      <w:proofErr w:type="spellStart"/>
      <w:r w:rsidR="00A72F6B">
        <w:rPr>
          <w:rFonts w:hint="cs"/>
          <w:rtl/>
        </w:rPr>
        <w:t>بیشینه‌ی</w:t>
      </w:r>
      <w:proofErr w:type="spellEnd"/>
      <w:r w:rsidR="00A72F6B">
        <w:rPr>
          <w:rFonts w:hint="cs"/>
          <w:rtl/>
        </w:rPr>
        <w:t xml:space="preserve"> آن برابر با ۵۱ باشد (منظور کمینه و </w:t>
      </w:r>
      <w:proofErr w:type="spellStart"/>
      <w:r w:rsidR="00A72F6B">
        <w:rPr>
          <w:rFonts w:hint="cs"/>
          <w:rtl/>
        </w:rPr>
        <w:t>بیشینه‌ی</w:t>
      </w:r>
      <w:proofErr w:type="spellEnd"/>
      <w:r w:rsidR="00A72F6B">
        <w:rPr>
          <w:rFonts w:hint="cs"/>
          <w:rtl/>
        </w:rPr>
        <w:t xml:space="preserve"> ستون فاصله‌ی خرید از روزهای سپری شده است.) و بخواهیم با مقیاس بندی مقدار جدید ردیفی که در آن مقدار </w:t>
      </w:r>
      <w:proofErr w:type="spellStart"/>
      <w:r w:rsidR="00A72F6B">
        <w:rPr>
          <w:rFonts w:hint="cs"/>
          <w:rtl/>
        </w:rPr>
        <w:t>متناظر</w:t>
      </w:r>
      <w:proofErr w:type="spellEnd"/>
      <w:r w:rsidR="00A72F6B">
        <w:rPr>
          <w:rFonts w:hint="cs"/>
          <w:rtl/>
        </w:rPr>
        <w:t xml:space="preserve"> برابر با ۸ است را معرفی کنیم باید توجه کنیم که عدد ۸ چه نسبتی از فاصله‌ی خطی بین ۱ و ۵۱ را پوشش </w:t>
      </w:r>
      <w:proofErr w:type="spellStart"/>
      <w:r w:rsidR="00A72F6B">
        <w:rPr>
          <w:rFonts w:hint="cs"/>
          <w:rtl/>
        </w:rPr>
        <w:t>می‌دهد</w:t>
      </w:r>
      <w:proofErr w:type="spellEnd"/>
      <w:r w:rsidR="00A72F6B">
        <w:rPr>
          <w:rFonts w:hint="cs"/>
          <w:rtl/>
        </w:rPr>
        <w:t xml:space="preserve"> که این عدد برابر با ۰.۱۴ خواهد بود. به طور کلی این روش بر اساس </w:t>
      </w:r>
      <w:proofErr w:type="spellStart"/>
      <w:r w:rsidR="00A72F6B">
        <w:rPr>
          <w:rFonts w:hint="cs"/>
          <w:rtl/>
        </w:rPr>
        <w:t>رابطه‌ی</w:t>
      </w:r>
      <w:proofErr w:type="spellEnd"/>
      <w:r w:rsidR="00A72F6B">
        <w:rPr>
          <w:rFonts w:hint="cs"/>
          <w:rtl/>
        </w:rPr>
        <w:t xml:space="preserve"> مقابل عمل می‌کند. </w:t>
      </w:r>
    </w:p>
    <w:p w14:paraId="18EEA679" w14:textId="06C7EA9A" w:rsidR="00A72F6B" w:rsidRPr="00A72F6B" w:rsidRDefault="00A72F6B" w:rsidP="00A72F6B">
      <w:pPr>
        <w:rPr>
          <w:rFonts w:ascii="Sakkal Majalla" w:hAnsi="Sakkal Majalla" w:cs="Sakkal Majalla"/>
          <w:i/>
          <w:rtl/>
          <w:lang w:bidi="ar-SA"/>
        </w:rPr>
      </w:pPr>
      <m:oMathPara>
        <m:oMathParaPr>
          <m:jc m:val="left"/>
        </m:oMathParaPr>
        <m:oMath>
          <m:r>
            <w:rPr>
              <w:rFonts w:ascii="Cambria Math" w:hAnsi="Cambria Math" w:cs="Calibri"/>
            </w:rPr>
            <m:t>y=</m:t>
          </m:r>
          <m:f>
            <m:fPr>
              <m:ctrlPr>
                <w:rPr>
                  <w:rFonts w:ascii="Cambria Math" w:eastAsiaTheme="minorEastAsia" w:hAnsi="Cambria Math" w:cs="Calibri"/>
                  <w:i/>
                </w:rPr>
              </m:ctrlPr>
            </m:fPr>
            <m:num>
              <m:r>
                <w:rPr>
                  <w:rFonts w:ascii="Cambria Math" w:eastAsiaTheme="minorEastAsia" w:hAnsi="Cambria Math" w:cs="Calibri"/>
                </w:rPr>
                <m:t>x-</m:t>
              </m:r>
              <m:sSub>
                <m:sSubPr>
                  <m:ctrlPr>
                    <w:rPr>
                      <w:rFonts w:ascii="Cambria Math" w:eastAsiaTheme="minorEastAsia" w:hAnsi="Cambria Math" w:cs="Calibri"/>
                      <w:i/>
                    </w:rPr>
                  </m:ctrlPr>
                </m:sSubPr>
                <m:e>
                  <m:r>
                    <w:rPr>
                      <w:rFonts w:ascii="Cambria Math" w:eastAsiaTheme="minorEastAsia" w:hAnsi="Cambria Math" w:cs="Calibri"/>
                    </w:rPr>
                    <m:t>x</m:t>
                  </m:r>
                </m:e>
                <m:sub>
                  <m:r>
                    <w:rPr>
                      <w:rFonts w:ascii="Cambria Math" w:eastAsiaTheme="minorEastAsia" w:hAnsi="Cambria Math" w:cs="Calibri"/>
                    </w:rPr>
                    <m:t>min</m:t>
                  </m:r>
                </m:sub>
              </m:sSub>
              <m:ctrlPr>
                <w:rPr>
                  <w:rFonts w:ascii="Cambria Math" w:hAnsi="Cambria Math" w:cs="Sakkal Majalla"/>
                  <w:i/>
                  <w:lang w:bidi="ar-SA"/>
                </w:rPr>
              </m:ctrlPr>
            </m:num>
            <m:den>
              <m:sSub>
                <m:sSubPr>
                  <m:ctrlPr>
                    <w:rPr>
                      <w:rFonts w:ascii="Cambria Math" w:eastAsiaTheme="minorEastAsia" w:hAnsi="Cambria Math" w:cs="Calibri"/>
                      <w:i/>
                    </w:rPr>
                  </m:ctrlPr>
                </m:sSubPr>
                <m:e>
                  <m:r>
                    <w:rPr>
                      <w:rFonts w:ascii="Cambria Math" w:eastAsiaTheme="minorEastAsia" w:hAnsi="Cambria Math" w:cs="Calibri"/>
                    </w:rPr>
                    <m:t>x</m:t>
                  </m:r>
                </m:e>
                <m:sub>
                  <m:r>
                    <w:rPr>
                      <w:rFonts w:ascii="Cambria Math" w:eastAsiaTheme="minorEastAsia" w:hAnsi="Cambria Math" w:cs="Calibri"/>
                    </w:rPr>
                    <m:t>max</m:t>
                  </m:r>
                </m:sub>
              </m:sSub>
              <m:r>
                <w:rPr>
                  <w:rFonts w:ascii="Cambria Math" w:eastAsiaTheme="minorEastAsia" w:hAnsi="Cambria Math" w:cs="Calibri"/>
                </w:rPr>
                <m:t xml:space="preserve">- </m:t>
              </m:r>
              <m:sSub>
                <m:sSubPr>
                  <m:ctrlPr>
                    <w:rPr>
                      <w:rFonts w:ascii="Cambria Math" w:eastAsiaTheme="minorEastAsia" w:hAnsi="Cambria Math" w:cs="Calibri"/>
                      <w:i/>
                    </w:rPr>
                  </m:ctrlPr>
                </m:sSubPr>
                <m:e>
                  <m:r>
                    <w:rPr>
                      <w:rFonts w:ascii="Cambria Math" w:eastAsiaTheme="minorEastAsia" w:hAnsi="Cambria Math" w:cs="Calibri"/>
                    </w:rPr>
                    <m:t>x</m:t>
                  </m:r>
                </m:e>
                <m:sub>
                  <m:r>
                    <w:rPr>
                      <w:rFonts w:ascii="Cambria Math" w:eastAsiaTheme="minorEastAsia" w:hAnsi="Cambria Math" w:cs="Calibri"/>
                    </w:rPr>
                    <m:t>min</m:t>
                  </m:r>
                </m:sub>
              </m:sSub>
            </m:den>
          </m:f>
        </m:oMath>
      </m:oMathPara>
    </w:p>
    <w:p w14:paraId="3E7FB9E9" w14:textId="28B877F6" w:rsidR="00A72F6B" w:rsidRDefault="00A72F6B" w:rsidP="00A72F6B">
      <w:pPr>
        <w:rPr>
          <w:rFonts w:eastAsiaTheme="minorEastAsia"/>
          <w:rtl/>
        </w:rPr>
      </w:pPr>
      <w:r w:rsidRPr="00A72F6B">
        <w:rPr>
          <w:rFonts w:hint="cs"/>
          <w:rtl/>
        </w:rPr>
        <w:t>که در</w:t>
      </w:r>
      <w:r>
        <w:rPr>
          <w:rFonts w:hint="cs"/>
          <w:rtl/>
        </w:rPr>
        <w:t xml:space="preserve"> آن </w:t>
      </w:r>
      <w:r>
        <w:t>y</w:t>
      </w:r>
      <w:r>
        <w:rPr>
          <w:rFonts w:hint="cs"/>
          <w:rtl/>
        </w:rPr>
        <w:t xml:space="preserve"> مقدار جدید با مقیاس جدید، </w:t>
      </w:r>
      <w:r>
        <w:t>x</w:t>
      </w:r>
      <w:r>
        <w:rPr>
          <w:rFonts w:hint="cs"/>
          <w:rtl/>
        </w:rPr>
        <w:t xml:space="preserve"> </w:t>
      </w:r>
      <w:proofErr w:type="spellStart"/>
      <w:r>
        <w:rPr>
          <w:rFonts w:hint="cs"/>
          <w:rtl/>
        </w:rPr>
        <w:t>داده‌ی</w:t>
      </w:r>
      <w:proofErr w:type="spellEnd"/>
      <w:r>
        <w:rPr>
          <w:rFonts w:hint="cs"/>
          <w:rtl/>
        </w:rPr>
        <w:t xml:space="preserve"> اصلی آن ردیف با مقیاس اصلی و </w:t>
      </w:r>
      <m:oMath>
        <m:sSub>
          <m:sSubPr>
            <m:ctrlPr>
              <w:rPr>
                <w:rFonts w:ascii="Cambria Math" w:eastAsiaTheme="minorEastAsia" w:hAnsi="Cambria Math" w:cs="Calibri"/>
                <w:i/>
              </w:rPr>
            </m:ctrlPr>
          </m:sSubPr>
          <m:e>
            <m:r>
              <w:rPr>
                <w:rFonts w:ascii="Cambria Math" w:eastAsiaTheme="minorEastAsia" w:hAnsi="Cambria Math" w:cs="Calibri"/>
              </w:rPr>
              <m:t>x</m:t>
            </m:r>
          </m:e>
          <m:sub>
            <m:r>
              <w:rPr>
                <w:rFonts w:ascii="Cambria Math" w:eastAsiaTheme="minorEastAsia" w:hAnsi="Cambria Math" w:cs="Calibri"/>
              </w:rPr>
              <m:t>min</m:t>
            </m:r>
          </m:sub>
        </m:sSub>
      </m:oMath>
      <w:r>
        <w:rPr>
          <w:rFonts w:eastAsiaTheme="minorEastAsia" w:hint="cs"/>
          <w:rtl/>
        </w:rPr>
        <w:t xml:space="preserve"> و </w:t>
      </w:r>
      <m:oMath>
        <m:sSub>
          <m:sSubPr>
            <m:ctrlPr>
              <w:rPr>
                <w:rFonts w:ascii="Cambria Math" w:eastAsiaTheme="minorEastAsia" w:hAnsi="Cambria Math" w:cs="Calibri"/>
                <w:i/>
              </w:rPr>
            </m:ctrlPr>
          </m:sSubPr>
          <m:e>
            <m:r>
              <w:rPr>
                <w:rFonts w:ascii="Cambria Math" w:eastAsiaTheme="minorEastAsia" w:hAnsi="Cambria Math" w:cs="Calibri"/>
              </w:rPr>
              <m:t>x</m:t>
            </m:r>
          </m:e>
          <m:sub>
            <m:r>
              <w:rPr>
                <w:rFonts w:ascii="Cambria Math" w:eastAsiaTheme="minorEastAsia" w:hAnsi="Cambria Math" w:cs="Calibri"/>
              </w:rPr>
              <m:t>max</m:t>
            </m:r>
          </m:sub>
        </m:sSub>
      </m:oMath>
      <w:r>
        <w:rPr>
          <w:rFonts w:eastAsiaTheme="minorEastAsia" w:hint="cs"/>
          <w:rtl/>
        </w:rPr>
        <w:t xml:space="preserve"> به ترتیب کمینه و بیشینه مقدار آن ویژگی هستند.</w:t>
      </w:r>
      <w:r w:rsidR="0046352D">
        <w:rPr>
          <w:rFonts w:eastAsiaTheme="minorEastAsia" w:hint="cs"/>
          <w:rtl/>
        </w:rPr>
        <w:t xml:space="preserve"> در این روش </w:t>
      </w:r>
      <w:r w:rsidR="0046352D">
        <w:rPr>
          <w:rFonts w:eastAsiaTheme="minorEastAsia"/>
        </w:rPr>
        <w:t>y</w:t>
      </w:r>
      <w:r w:rsidR="0046352D">
        <w:rPr>
          <w:rFonts w:eastAsiaTheme="minorEastAsia" w:hint="cs"/>
          <w:rtl/>
        </w:rPr>
        <w:t xml:space="preserve"> بدست آمده همواره عددی بین صفر و ۱ خواهد بود و به این ترتیب تمام </w:t>
      </w:r>
      <w:proofErr w:type="spellStart"/>
      <w:r w:rsidR="0046352D">
        <w:rPr>
          <w:rFonts w:eastAsiaTheme="minorEastAsia" w:hint="cs"/>
          <w:rtl/>
        </w:rPr>
        <w:t>ویژگی‌ها</w:t>
      </w:r>
      <w:proofErr w:type="spellEnd"/>
      <w:r w:rsidR="0046352D">
        <w:rPr>
          <w:rFonts w:eastAsiaTheme="minorEastAsia" w:hint="cs"/>
          <w:rtl/>
        </w:rPr>
        <w:t xml:space="preserve"> مقیاس و در نتیجه تاثیری یکسان در تمامی </w:t>
      </w:r>
      <w:proofErr w:type="spellStart"/>
      <w:r w:rsidR="0046352D">
        <w:rPr>
          <w:rFonts w:eastAsiaTheme="minorEastAsia" w:hint="cs"/>
          <w:rtl/>
        </w:rPr>
        <w:t>مدل‌های</w:t>
      </w:r>
      <w:proofErr w:type="spellEnd"/>
      <w:r w:rsidR="0046352D">
        <w:rPr>
          <w:rFonts w:eastAsiaTheme="minorEastAsia" w:hint="cs"/>
          <w:rtl/>
        </w:rPr>
        <w:t xml:space="preserve"> یادگیری ماشین خواهند داشت. </w:t>
      </w:r>
    </w:p>
    <w:p w14:paraId="47DEE1DF" w14:textId="44938626" w:rsidR="0046352D" w:rsidRDefault="0046352D" w:rsidP="00A72F6B">
      <w:pPr>
        <w:rPr>
          <w:i/>
          <w:rtl/>
        </w:rPr>
      </w:pPr>
      <w:r>
        <w:rPr>
          <w:rFonts w:eastAsiaTheme="minorEastAsia" w:hint="cs"/>
          <w:rtl/>
        </w:rPr>
        <w:t xml:space="preserve">مشکلی که به روش بالا وارد است این است که این روش به </w:t>
      </w:r>
      <w:proofErr w:type="spellStart"/>
      <w:r>
        <w:rPr>
          <w:rFonts w:eastAsiaTheme="minorEastAsia" w:hint="cs"/>
          <w:rtl/>
        </w:rPr>
        <w:t>داده‌های</w:t>
      </w:r>
      <w:proofErr w:type="spellEnd"/>
      <w:r>
        <w:rPr>
          <w:rFonts w:eastAsiaTheme="minorEastAsia" w:hint="cs"/>
          <w:rtl/>
        </w:rPr>
        <w:t xml:space="preserve"> پرت به شدت حساس است. در همان مثال مذکور، اگر از خرید کالایی ۲۵۰ روز گذشته باشد (در حالی که این عدد در میان باقی </w:t>
      </w:r>
      <w:proofErr w:type="spellStart"/>
      <w:r>
        <w:rPr>
          <w:rFonts w:eastAsiaTheme="minorEastAsia" w:hint="cs"/>
          <w:rtl/>
        </w:rPr>
        <w:t>ردیف‌ها</w:t>
      </w:r>
      <w:proofErr w:type="spellEnd"/>
      <w:r>
        <w:rPr>
          <w:rFonts w:eastAsiaTheme="minorEastAsia" w:hint="cs"/>
          <w:rtl/>
        </w:rPr>
        <w:t xml:space="preserve"> بسیار </w:t>
      </w:r>
      <w:proofErr w:type="spellStart"/>
      <w:r>
        <w:rPr>
          <w:rFonts w:eastAsiaTheme="minorEastAsia" w:hint="cs"/>
          <w:rtl/>
        </w:rPr>
        <w:t>کوچک‌تر</w:t>
      </w:r>
      <w:proofErr w:type="spellEnd"/>
      <w:r>
        <w:rPr>
          <w:rFonts w:eastAsiaTheme="minorEastAsia" w:hint="cs"/>
          <w:rtl/>
        </w:rPr>
        <w:t xml:space="preserve"> از این باشد) ، باعث </w:t>
      </w:r>
      <w:proofErr w:type="spellStart"/>
      <w:r>
        <w:rPr>
          <w:rFonts w:eastAsiaTheme="minorEastAsia" w:hint="cs"/>
          <w:rtl/>
        </w:rPr>
        <w:t>می‌شود</w:t>
      </w:r>
      <w:proofErr w:type="spellEnd"/>
      <w:r>
        <w:rPr>
          <w:rFonts w:eastAsiaTheme="minorEastAsia" w:hint="cs"/>
          <w:rtl/>
        </w:rPr>
        <w:t xml:space="preserve"> که مخرج کسر</w:t>
      </w:r>
      <w:r>
        <w:rPr>
          <w:rFonts w:hint="cs"/>
          <w:i/>
          <w:rtl/>
        </w:rPr>
        <w:t xml:space="preserve"> بیش از اندازه بزرگ شود و اکثر غریب به اتفاق اعداد </w:t>
      </w:r>
      <w:proofErr w:type="spellStart"/>
      <w:r>
        <w:rPr>
          <w:rFonts w:hint="cs"/>
          <w:i/>
          <w:rtl/>
        </w:rPr>
        <w:t>ردیف‌ها</w:t>
      </w:r>
      <w:proofErr w:type="spellEnd"/>
      <w:r>
        <w:rPr>
          <w:rFonts w:hint="cs"/>
          <w:i/>
          <w:rtl/>
        </w:rPr>
        <w:t xml:space="preserve"> مقداری کمتر از ۰.۵ به خود بگیرند و این مشکل ممکن است تنها به دلیل وجود یک </w:t>
      </w:r>
      <w:proofErr w:type="spellStart"/>
      <w:r>
        <w:rPr>
          <w:rFonts w:hint="cs"/>
          <w:i/>
          <w:rtl/>
        </w:rPr>
        <w:t>داده‌ی</w:t>
      </w:r>
      <w:proofErr w:type="spellEnd"/>
      <w:r>
        <w:rPr>
          <w:rFonts w:hint="cs"/>
          <w:i/>
          <w:rtl/>
        </w:rPr>
        <w:t xml:space="preserve"> پرت در میان </w:t>
      </w:r>
      <w:proofErr w:type="spellStart"/>
      <w:r>
        <w:rPr>
          <w:rFonts w:hint="cs"/>
          <w:i/>
          <w:rtl/>
        </w:rPr>
        <w:t>میلیون‌ها</w:t>
      </w:r>
      <w:proofErr w:type="spellEnd"/>
      <w:r>
        <w:rPr>
          <w:rFonts w:hint="cs"/>
          <w:i/>
          <w:rtl/>
        </w:rPr>
        <w:t xml:space="preserve"> ردیف به وجود بیاید. برای جلوگیری از بروز این مشکل از روش مقیاس بندی نرمال استاندارد</w:t>
      </w:r>
      <w:r>
        <w:rPr>
          <w:rStyle w:val="FootnoteReference"/>
          <w:i/>
          <w:rtl/>
        </w:rPr>
        <w:footnoteReference w:id="45"/>
      </w:r>
      <w:r>
        <w:rPr>
          <w:rFonts w:hint="cs"/>
          <w:i/>
          <w:rtl/>
        </w:rPr>
        <w:t xml:space="preserve"> استفاده </w:t>
      </w:r>
      <w:proofErr w:type="spellStart"/>
      <w:r>
        <w:rPr>
          <w:rFonts w:hint="cs"/>
          <w:i/>
          <w:rtl/>
        </w:rPr>
        <w:t>می‌کنیم</w:t>
      </w:r>
      <w:proofErr w:type="spellEnd"/>
      <w:r>
        <w:rPr>
          <w:rFonts w:hint="cs"/>
          <w:i/>
          <w:rtl/>
        </w:rPr>
        <w:t xml:space="preserve">. در این روش فرض را بر نرمال بودن توزیع اعداد یک ویژگی در نظر گرفته و به جای استفاده از </w:t>
      </w:r>
      <w:proofErr w:type="spellStart"/>
      <w:r>
        <w:rPr>
          <w:rFonts w:hint="cs"/>
          <w:i/>
          <w:rtl/>
        </w:rPr>
        <w:t>بیشینه</w:t>
      </w:r>
      <w:proofErr w:type="spellEnd"/>
      <w:r>
        <w:rPr>
          <w:rFonts w:hint="cs"/>
          <w:i/>
          <w:rtl/>
        </w:rPr>
        <w:t xml:space="preserve"> و </w:t>
      </w:r>
      <w:proofErr w:type="spellStart"/>
      <w:r>
        <w:rPr>
          <w:rFonts w:hint="cs"/>
          <w:i/>
          <w:rtl/>
        </w:rPr>
        <w:t>کمینه‌ی</w:t>
      </w:r>
      <w:proofErr w:type="spellEnd"/>
      <w:r>
        <w:rPr>
          <w:rFonts w:hint="cs"/>
          <w:i/>
          <w:rtl/>
        </w:rPr>
        <w:t xml:space="preserve"> ستون برای یافتن دامنه</w:t>
      </w:r>
      <w:r>
        <w:rPr>
          <w:i/>
        </w:rPr>
        <w:t>‎</w:t>
      </w:r>
      <w:r>
        <w:rPr>
          <w:rFonts w:hint="cs"/>
          <w:i/>
          <w:rtl/>
        </w:rPr>
        <w:t xml:space="preserve">ی تغییرات اعداد، از میانگین و انحراف معیار آن استفاده </w:t>
      </w:r>
      <w:proofErr w:type="spellStart"/>
      <w:r>
        <w:rPr>
          <w:rFonts w:hint="cs"/>
          <w:i/>
          <w:rtl/>
        </w:rPr>
        <w:t>می‌کنیم</w:t>
      </w:r>
      <w:proofErr w:type="spellEnd"/>
      <w:r>
        <w:rPr>
          <w:rFonts w:hint="cs"/>
          <w:i/>
          <w:rtl/>
        </w:rPr>
        <w:t xml:space="preserve">. به طور کلی در این روش از </w:t>
      </w:r>
      <w:proofErr w:type="spellStart"/>
      <w:r>
        <w:rPr>
          <w:rFonts w:hint="cs"/>
          <w:i/>
          <w:rtl/>
        </w:rPr>
        <w:t>معادله‌ی</w:t>
      </w:r>
      <w:proofErr w:type="spellEnd"/>
      <w:r>
        <w:rPr>
          <w:rFonts w:hint="cs"/>
          <w:i/>
          <w:rtl/>
        </w:rPr>
        <w:t xml:space="preserve"> زیر برای یافتن عدد جدید استفاده </w:t>
      </w:r>
      <w:proofErr w:type="spellStart"/>
      <w:r>
        <w:rPr>
          <w:rFonts w:hint="cs"/>
          <w:i/>
          <w:rtl/>
        </w:rPr>
        <w:t>می‌شود</w:t>
      </w:r>
      <w:proofErr w:type="spellEnd"/>
      <w:r>
        <w:rPr>
          <w:rFonts w:hint="cs"/>
          <w:i/>
          <w:rtl/>
        </w:rPr>
        <w:t>:</w:t>
      </w:r>
    </w:p>
    <w:p w14:paraId="6A8E4149" w14:textId="279D91B6" w:rsidR="0046352D" w:rsidRPr="0046352D" w:rsidRDefault="0046352D" w:rsidP="00A72F6B">
      <w:pPr>
        <w:rPr>
          <w:rFonts w:eastAsiaTheme="minorEastAsia"/>
          <w:i/>
          <w:rtl/>
        </w:rPr>
      </w:pPr>
      <m:oMathPara>
        <m:oMathParaPr>
          <m:jc m:val="left"/>
        </m:oMathParaPr>
        <m:oMath>
          <m:r>
            <w:rPr>
              <w:rFonts w:ascii="Cambria Math" w:hAnsi="Cambria Math"/>
            </w:rPr>
            <w:lastRenderedPageBreak/>
            <m:t>z=</m:t>
          </m:r>
          <m:f>
            <m:fPr>
              <m:ctrlPr>
                <w:rPr>
                  <w:rFonts w:ascii="Cambria Math" w:hAnsi="Cambria Math"/>
                  <w:i/>
                </w:rPr>
              </m:ctrlPr>
            </m:fPr>
            <m:num>
              <m:r>
                <w:rPr>
                  <w:rFonts w:ascii="Cambria Math" w:hAnsi="Cambria Math"/>
                </w:rPr>
                <m:t>x-μ</m:t>
              </m:r>
            </m:num>
            <m:den>
              <m:r>
                <w:rPr>
                  <w:rFonts w:ascii="Cambria Math" w:hAnsi="Cambria Math"/>
                </w:rPr>
                <m:t>σ</m:t>
              </m:r>
            </m:den>
          </m:f>
        </m:oMath>
      </m:oMathPara>
    </w:p>
    <w:p w14:paraId="62EBCD8E" w14:textId="724A5FD3" w:rsidR="0046352D" w:rsidRPr="0046352D" w:rsidRDefault="0046352D" w:rsidP="00A72F6B">
      <w:pPr>
        <w:rPr>
          <w:ins w:id="1767" w:author="Sajjad Abed" w:date="2022-09-26T12:05:00Z"/>
          <w:i/>
          <w:rtl/>
        </w:rPr>
      </w:pPr>
      <w:r>
        <w:rPr>
          <w:rFonts w:hint="cs"/>
          <w:i/>
          <w:rtl/>
        </w:rPr>
        <w:t xml:space="preserve">که در آن </w:t>
      </w:r>
      <m:oMath>
        <m:r>
          <w:rPr>
            <w:rFonts w:ascii="Cambria Math" w:hAnsi="Cambria Math"/>
          </w:rPr>
          <m:t>μ</m:t>
        </m:r>
      </m:oMath>
      <w:r>
        <w:rPr>
          <w:rFonts w:eastAsiaTheme="minorEastAsia" w:hint="cs"/>
          <w:i/>
          <w:rtl/>
        </w:rPr>
        <w:t xml:space="preserve"> میانگین داده‌های ستون و </w:t>
      </w:r>
      <m:oMath>
        <m:r>
          <w:rPr>
            <w:rFonts w:ascii="Cambria Math" w:hAnsi="Cambria Math"/>
          </w:rPr>
          <m:t>σ</m:t>
        </m:r>
      </m:oMath>
      <w:r>
        <w:rPr>
          <w:rFonts w:eastAsiaTheme="minorEastAsia" w:hint="cs"/>
          <w:i/>
          <w:rtl/>
        </w:rPr>
        <w:t xml:space="preserve"> انحراف معیار آن‌هاست. در این روش با فرض نرمال بودن توزیع داده‌ها، اعدادی با توزیع نرمال استاندارد (با میانگین صفر و انحراف معیار ۱) ایجاد می‌کنیم و به این وسیله </w:t>
      </w:r>
      <w:r w:rsidR="00EC1100">
        <w:rPr>
          <w:rFonts w:eastAsiaTheme="minorEastAsia" w:hint="cs"/>
          <w:i/>
          <w:rtl/>
        </w:rPr>
        <w:t xml:space="preserve">مقیاس تمام </w:t>
      </w:r>
      <w:proofErr w:type="spellStart"/>
      <w:r w:rsidR="00EC1100">
        <w:rPr>
          <w:rFonts w:eastAsiaTheme="minorEastAsia" w:hint="cs"/>
          <w:i/>
          <w:rtl/>
        </w:rPr>
        <w:t>ستون‌ها</w:t>
      </w:r>
      <w:proofErr w:type="spellEnd"/>
      <w:r w:rsidR="00EC1100">
        <w:rPr>
          <w:rFonts w:eastAsiaTheme="minorEastAsia" w:hint="cs"/>
          <w:i/>
          <w:rtl/>
        </w:rPr>
        <w:t xml:space="preserve"> یکسان </w:t>
      </w:r>
      <w:proofErr w:type="spellStart"/>
      <w:r w:rsidR="00EC1100">
        <w:rPr>
          <w:rFonts w:eastAsiaTheme="minorEastAsia" w:hint="cs"/>
          <w:i/>
          <w:rtl/>
        </w:rPr>
        <w:t>می‌شود</w:t>
      </w:r>
      <w:proofErr w:type="spellEnd"/>
      <w:r w:rsidR="00EC1100">
        <w:rPr>
          <w:rFonts w:eastAsiaTheme="minorEastAsia" w:hint="cs"/>
          <w:i/>
          <w:rtl/>
        </w:rPr>
        <w:t xml:space="preserve">. مشخص است که در این روش </w:t>
      </w:r>
      <w:proofErr w:type="spellStart"/>
      <w:r w:rsidR="00EC1100">
        <w:rPr>
          <w:rFonts w:eastAsiaTheme="minorEastAsia" w:hint="cs"/>
          <w:i/>
          <w:rtl/>
        </w:rPr>
        <w:t>ستون‌ها</w:t>
      </w:r>
      <w:proofErr w:type="spellEnd"/>
      <w:r w:rsidR="00EC1100">
        <w:rPr>
          <w:rFonts w:eastAsiaTheme="minorEastAsia" w:hint="cs"/>
          <w:i/>
          <w:rtl/>
        </w:rPr>
        <w:t xml:space="preserve"> مانند روش قبل </w:t>
      </w:r>
      <w:proofErr w:type="spellStart"/>
      <w:r w:rsidR="00EC1100">
        <w:rPr>
          <w:rFonts w:eastAsiaTheme="minorEastAsia" w:hint="cs"/>
          <w:i/>
          <w:rtl/>
        </w:rPr>
        <w:t>بازه‌ی</w:t>
      </w:r>
      <w:proofErr w:type="spellEnd"/>
      <w:r w:rsidR="00EC1100">
        <w:rPr>
          <w:rFonts w:eastAsiaTheme="minorEastAsia" w:hint="cs"/>
          <w:i/>
          <w:rtl/>
        </w:rPr>
        <w:t xml:space="preserve"> مشخصی ندارند. ایراد این روش نسبت به روش قبلی آن است که به دلیل آنکه باید میانگین و انحراف معیار </w:t>
      </w:r>
      <w:proofErr w:type="spellStart"/>
      <w:r w:rsidR="00EC1100">
        <w:rPr>
          <w:rFonts w:eastAsiaTheme="minorEastAsia" w:hint="cs"/>
          <w:i/>
          <w:rtl/>
        </w:rPr>
        <w:t>داده‌ها</w:t>
      </w:r>
      <w:proofErr w:type="spellEnd"/>
      <w:r w:rsidR="00EC1100">
        <w:rPr>
          <w:rFonts w:eastAsiaTheme="minorEastAsia" w:hint="cs"/>
          <w:i/>
          <w:rtl/>
        </w:rPr>
        <w:t xml:space="preserve"> محاسبه شود، محاسبات </w:t>
      </w:r>
      <w:proofErr w:type="spellStart"/>
      <w:r w:rsidR="00EC1100">
        <w:rPr>
          <w:rFonts w:eastAsiaTheme="minorEastAsia" w:hint="cs"/>
          <w:i/>
          <w:rtl/>
        </w:rPr>
        <w:t>زمان‌بر</w:t>
      </w:r>
      <w:proofErr w:type="spellEnd"/>
      <w:r w:rsidR="00EC1100">
        <w:rPr>
          <w:rFonts w:eastAsiaTheme="minorEastAsia" w:hint="cs"/>
          <w:i/>
          <w:rtl/>
        </w:rPr>
        <w:t xml:space="preserve"> تر از حالت قبلی خواهد بود. با این حال با توجه به اینکه </w:t>
      </w:r>
      <w:proofErr w:type="spellStart"/>
      <w:r w:rsidR="00EC1100">
        <w:rPr>
          <w:rFonts w:eastAsiaTheme="minorEastAsia" w:hint="cs"/>
          <w:i/>
          <w:rtl/>
        </w:rPr>
        <w:t>داده‌های</w:t>
      </w:r>
      <w:proofErr w:type="spellEnd"/>
      <w:r w:rsidR="00EC1100">
        <w:rPr>
          <w:rFonts w:eastAsiaTheme="minorEastAsia" w:hint="cs"/>
          <w:i/>
          <w:rtl/>
        </w:rPr>
        <w:t xml:space="preserve"> ما از مشتریان زیادی در طول چندین ماه جمع آوری شده است، امکان وجود </w:t>
      </w:r>
      <w:proofErr w:type="spellStart"/>
      <w:r w:rsidR="00EC1100">
        <w:rPr>
          <w:rFonts w:eastAsiaTheme="minorEastAsia" w:hint="cs"/>
          <w:i/>
          <w:rtl/>
        </w:rPr>
        <w:t>داده‌ی</w:t>
      </w:r>
      <w:proofErr w:type="spellEnd"/>
      <w:r w:rsidR="00EC1100">
        <w:rPr>
          <w:rFonts w:eastAsiaTheme="minorEastAsia" w:hint="cs"/>
          <w:i/>
          <w:rtl/>
        </w:rPr>
        <w:t xml:space="preserve"> پرت در </w:t>
      </w:r>
      <w:proofErr w:type="spellStart"/>
      <w:r w:rsidR="00EC1100">
        <w:rPr>
          <w:rFonts w:eastAsiaTheme="minorEastAsia" w:hint="cs"/>
          <w:i/>
          <w:rtl/>
        </w:rPr>
        <w:t>آن‌ها</w:t>
      </w:r>
      <w:proofErr w:type="spellEnd"/>
      <w:r w:rsidR="00EC1100">
        <w:rPr>
          <w:rFonts w:eastAsiaTheme="minorEastAsia" w:hint="cs"/>
          <w:i/>
          <w:rtl/>
        </w:rPr>
        <w:t xml:space="preserve"> زیاد است، پس برای یکسان سازی مقیاس </w:t>
      </w:r>
      <w:proofErr w:type="spellStart"/>
      <w:r w:rsidR="00EC1100">
        <w:rPr>
          <w:rFonts w:eastAsiaTheme="minorEastAsia" w:hint="cs"/>
          <w:i/>
          <w:rtl/>
        </w:rPr>
        <w:t>داده‌ها</w:t>
      </w:r>
      <w:proofErr w:type="spellEnd"/>
      <w:r w:rsidR="00EC1100">
        <w:rPr>
          <w:rFonts w:eastAsiaTheme="minorEastAsia" w:hint="cs"/>
          <w:i/>
          <w:rtl/>
        </w:rPr>
        <w:t xml:space="preserve"> در این پروژه از روش نرمال استاندارد استفاده </w:t>
      </w:r>
      <w:proofErr w:type="spellStart"/>
      <w:r w:rsidR="00EC1100">
        <w:rPr>
          <w:rFonts w:eastAsiaTheme="minorEastAsia" w:hint="cs"/>
          <w:i/>
          <w:rtl/>
        </w:rPr>
        <w:t>می‌کنیم</w:t>
      </w:r>
      <w:proofErr w:type="spellEnd"/>
      <w:r w:rsidR="00EC1100">
        <w:rPr>
          <w:rFonts w:eastAsiaTheme="minorEastAsia" w:hint="cs"/>
          <w:i/>
          <w:rtl/>
        </w:rPr>
        <w:t>.</w:t>
      </w:r>
      <w:r>
        <w:rPr>
          <w:rFonts w:hint="cs"/>
          <w:i/>
          <w:rtl/>
        </w:rPr>
        <w:t xml:space="preserve"> </w:t>
      </w:r>
    </w:p>
    <w:p w14:paraId="6103E3B6" w14:textId="7973DDDA" w:rsidR="002C33C3" w:rsidRDefault="002C33C3" w:rsidP="002C33C3">
      <w:pPr>
        <w:pStyle w:val="Heading2"/>
        <w:rPr>
          <w:ins w:id="1768" w:author="Sajjad Abed" w:date="2022-09-26T12:02:00Z"/>
        </w:rPr>
      </w:pPr>
      <w:ins w:id="1769" w:author="Sajjad Abed" w:date="2022-09-26T12:04:00Z">
        <w:r>
          <w:rPr>
            <w:rFonts w:hint="cs"/>
            <w:rtl/>
          </w:rPr>
          <w:t xml:space="preserve">متعادل سازی </w:t>
        </w:r>
        <w:proofErr w:type="spellStart"/>
        <w:r>
          <w:rPr>
            <w:rFonts w:hint="cs"/>
            <w:rtl/>
          </w:rPr>
          <w:t>داده‌ها</w:t>
        </w:r>
      </w:ins>
      <w:proofErr w:type="spellEnd"/>
    </w:p>
    <w:p w14:paraId="27E44AFA" w14:textId="58700AE7" w:rsidR="002C33C3" w:rsidRDefault="007B62A2">
      <w:pPr>
        <w:rPr>
          <w:rtl/>
        </w:rPr>
      </w:pPr>
      <w:r>
        <w:rPr>
          <w:rFonts w:hint="cs"/>
          <w:rtl/>
        </w:rPr>
        <w:t xml:space="preserve">اگر به </w:t>
      </w:r>
      <w:proofErr w:type="spellStart"/>
      <w:r>
        <w:rPr>
          <w:rFonts w:hint="cs"/>
          <w:rtl/>
        </w:rPr>
        <w:t>داده‌ها</w:t>
      </w:r>
      <w:proofErr w:type="spellEnd"/>
      <w:r>
        <w:rPr>
          <w:rFonts w:hint="cs"/>
          <w:rtl/>
        </w:rPr>
        <w:t xml:space="preserve"> توجه کنیم به سادگی مشخص </w:t>
      </w:r>
      <w:proofErr w:type="spellStart"/>
      <w:r>
        <w:rPr>
          <w:rFonts w:hint="cs"/>
          <w:rtl/>
        </w:rPr>
        <w:t>می‌شود</w:t>
      </w:r>
      <w:proofErr w:type="spellEnd"/>
      <w:r>
        <w:rPr>
          <w:rFonts w:hint="cs"/>
          <w:rtl/>
        </w:rPr>
        <w:t xml:space="preserve"> که درصد کمی از </w:t>
      </w:r>
      <w:proofErr w:type="spellStart"/>
      <w:r>
        <w:rPr>
          <w:rFonts w:hint="cs"/>
          <w:rtl/>
        </w:rPr>
        <w:t>داده‌ها</w:t>
      </w:r>
      <w:proofErr w:type="spellEnd"/>
      <w:r>
        <w:rPr>
          <w:rFonts w:hint="cs"/>
          <w:rtl/>
        </w:rPr>
        <w:t xml:space="preserve"> لیبل ۱ (مجددا خریداری شده) دارند و درصد غالب </w:t>
      </w:r>
      <w:proofErr w:type="spellStart"/>
      <w:r>
        <w:rPr>
          <w:rFonts w:hint="cs"/>
          <w:rtl/>
        </w:rPr>
        <w:t>داده‌ها</w:t>
      </w:r>
      <w:proofErr w:type="spellEnd"/>
      <w:r>
        <w:rPr>
          <w:rFonts w:hint="cs"/>
          <w:rtl/>
        </w:rPr>
        <w:t xml:space="preserve"> لیبل صفر دارند. دلیل آن این است که تنها کالاهای </w:t>
      </w:r>
      <w:proofErr w:type="spellStart"/>
      <w:r>
        <w:rPr>
          <w:rFonts w:hint="cs"/>
          <w:rtl/>
        </w:rPr>
        <w:t>بازخرید</w:t>
      </w:r>
      <w:proofErr w:type="spellEnd"/>
      <w:r>
        <w:rPr>
          <w:rFonts w:hint="cs"/>
          <w:rtl/>
        </w:rPr>
        <w:t xml:space="preserve"> شده از سبد آخر هستند که لیبل یک </w:t>
      </w:r>
      <w:proofErr w:type="spellStart"/>
      <w:r>
        <w:rPr>
          <w:rFonts w:hint="cs"/>
          <w:rtl/>
        </w:rPr>
        <w:t>می‌گیرند</w:t>
      </w:r>
      <w:proofErr w:type="spellEnd"/>
      <w:r>
        <w:rPr>
          <w:rFonts w:hint="cs"/>
          <w:rtl/>
        </w:rPr>
        <w:t xml:space="preserve">. این در حالی است که تمام کالاهایی که برای یک فرد بررسی </w:t>
      </w:r>
      <w:proofErr w:type="spellStart"/>
      <w:r>
        <w:rPr>
          <w:rFonts w:hint="cs"/>
          <w:rtl/>
        </w:rPr>
        <w:t>می‌کنیم</w:t>
      </w:r>
      <w:proofErr w:type="spellEnd"/>
      <w:r>
        <w:rPr>
          <w:rFonts w:hint="cs"/>
          <w:rtl/>
        </w:rPr>
        <w:t xml:space="preserve">، شامل تمام کالاهایی است که آن فرد در </w:t>
      </w:r>
      <w:r>
        <w:t>n-1</w:t>
      </w:r>
      <w:r>
        <w:rPr>
          <w:rFonts w:hint="cs"/>
          <w:rtl/>
        </w:rPr>
        <w:t xml:space="preserve"> خرید </w:t>
      </w:r>
      <w:proofErr w:type="spellStart"/>
      <w:r>
        <w:rPr>
          <w:rFonts w:hint="cs"/>
          <w:rtl/>
        </w:rPr>
        <w:t>قبلی‌اش</w:t>
      </w:r>
      <w:proofErr w:type="spellEnd"/>
      <w:r>
        <w:rPr>
          <w:rFonts w:hint="cs"/>
          <w:rtl/>
        </w:rPr>
        <w:t xml:space="preserve"> </w:t>
      </w:r>
      <w:proofErr w:type="spellStart"/>
      <w:r>
        <w:rPr>
          <w:rFonts w:hint="cs"/>
          <w:rtl/>
        </w:rPr>
        <w:t>آن‌ها</w:t>
      </w:r>
      <w:proofErr w:type="spellEnd"/>
      <w:r>
        <w:rPr>
          <w:rFonts w:hint="cs"/>
          <w:rtl/>
        </w:rPr>
        <w:t xml:space="preserve"> را در سبد خرید خودش داشته است. </w:t>
      </w:r>
      <w:r w:rsidR="00554E0C">
        <w:rPr>
          <w:rFonts w:hint="cs"/>
          <w:rtl/>
        </w:rPr>
        <w:t xml:space="preserve">برای مثال در </w:t>
      </w:r>
      <w:proofErr w:type="spellStart"/>
      <w:r w:rsidR="00554E0C">
        <w:rPr>
          <w:rFonts w:hint="cs"/>
          <w:rtl/>
        </w:rPr>
        <w:t>داده‌های</w:t>
      </w:r>
      <w:proofErr w:type="spellEnd"/>
      <w:r w:rsidR="00554E0C">
        <w:rPr>
          <w:rFonts w:hint="cs"/>
          <w:rtl/>
        </w:rPr>
        <w:t xml:space="preserve"> آموزشی ۶.۵ درصد از </w:t>
      </w:r>
      <w:proofErr w:type="spellStart"/>
      <w:r w:rsidR="00554E0C">
        <w:rPr>
          <w:rFonts w:hint="cs"/>
          <w:rtl/>
        </w:rPr>
        <w:t>داده‌ها</w:t>
      </w:r>
      <w:proofErr w:type="spellEnd"/>
      <w:r w:rsidR="00554E0C">
        <w:rPr>
          <w:rFonts w:hint="cs"/>
          <w:rtl/>
        </w:rPr>
        <w:t xml:space="preserve"> لیبل ۱ و باقی </w:t>
      </w:r>
      <w:proofErr w:type="spellStart"/>
      <w:r w:rsidR="00554E0C">
        <w:rPr>
          <w:rFonts w:hint="cs"/>
          <w:rtl/>
        </w:rPr>
        <w:t>آن‌ها</w:t>
      </w:r>
      <w:proofErr w:type="spellEnd"/>
      <w:r w:rsidR="00554E0C">
        <w:rPr>
          <w:rFonts w:hint="cs"/>
          <w:rtl/>
        </w:rPr>
        <w:t xml:space="preserve"> لیبل صفر دارند.</w:t>
      </w:r>
    </w:p>
    <w:p w14:paraId="5D5F31BC" w14:textId="2B0CC302" w:rsidR="00554E0C" w:rsidRDefault="00554E0C" w:rsidP="00554E0C">
      <w:pPr>
        <w:rPr>
          <w:rtl/>
        </w:rPr>
      </w:pPr>
      <w:r>
        <w:rPr>
          <w:rFonts w:hint="cs"/>
          <w:rtl/>
        </w:rPr>
        <w:t xml:space="preserve">مشکل نامتعادل بودن </w:t>
      </w:r>
      <w:proofErr w:type="spellStart"/>
      <w:r>
        <w:rPr>
          <w:rFonts w:hint="cs"/>
          <w:rtl/>
        </w:rPr>
        <w:t>داده‌ها</w:t>
      </w:r>
      <w:proofErr w:type="spellEnd"/>
      <w:r>
        <w:rPr>
          <w:rFonts w:hint="cs"/>
          <w:rtl/>
        </w:rPr>
        <w:t xml:space="preserve"> در این بخش این</w:t>
      </w:r>
      <w:r w:rsidR="00C24B93">
        <w:rPr>
          <w:rFonts w:hint="cs"/>
          <w:rtl/>
        </w:rPr>
        <w:t xml:space="preserve"> است</w:t>
      </w:r>
      <w:r>
        <w:rPr>
          <w:rFonts w:hint="cs"/>
          <w:rtl/>
        </w:rPr>
        <w:t xml:space="preserve"> که مدل یادگیری ماشین برای آموزش دیدن سعی می‌کند دقت</w:t>
      </w:r>
      <w:r w:rsidR="00283B23">
        <w:rPr>
          <w:rStyle w:val="FootnoteReference"/>
          <w:rtl/>
        </w:rPr>
        <w:footnoteReference w:id="46"/>
      </w:r>
      <w:r>
        <w:rPr>
          <w:rFonts w:hint="cs"/>
          <w:rtl/>
        </w:rPr>
        <w:t xml:space="preserve"> </w:t>
      </w:r>
      <w:r w:rsidR="00283B23">
        <w:rPr>
          <w:rFonts w:hint="cs"/>
          <w:rtl/>
        </w:rPr>
        <w:t xml:space="preserve">مدل را </w:t>
      </w:r>
      <w:proofErr w:type="spellStart"/>
      <w:r w:rsidR="00283B23">
        <w:rPr>
          <w:rFonts w:hint="cs"/>
          <w:rtl/>
        </w:rPr>
        <w:t>بیشینه</w:t>
      </w:r>
      <w:proofErr w:type="spellEnd"/>
      <w:r w:rsidR="00283B23">
        <w:rPr>
          <w:rFonts w:hint="cs"/>
          <w:rtl/>
        </w:rPr>
        <w:t xml:space="preserve"> کند و دقت یعنی چند درصد از </w:t>
      </w:r>
      <w:proofErr w:type="spellStart"/>
      <w:r w:rsidR="00283B23">
        <w:rPr>
          <w:rFonts w:hint="cs"/>
          <w:rtl/>
        </w:rPr>
        <w:t>داده‌ها</w:t>
      </w:r>
      <w:proofErr w:type="spellEnd"/>
      <w:r w:rsidR="00283B23">
        <w:rPr>
          <w:rFonts w:hint="cs"/>
          <w:rtl/>
        </w:rPr>
        <w:t xml:space="preserve"> را درست پیشبینی کرده است</w:t>
      </w:r>
      <w:r w:rsidR="00C24B93">
        <w:rPr>
          <w:rFonts w:hint="cs"/>
          <w:rtl/>
        </w:rPr>
        <w:t xml:space="preserve">، بنابراین مدل در این بخش اگر تمام </w:t>
      </w:r>
      <w:proofErr w:type="spellStart"/>
      <w:r w:rsidR="00C24B93">
        <w:rPr>
          <w:rFonts w:hint="cs"/>
          <w:rtl/>
        </w:rPr>
        <w:t>لیبل‌ها</w:t>
      </w:r>
      <w:proofErr w:type="spellEnd"/>
      <w:r w:rsidR="00C24B93">
        <w:rPr>
          <w:rFonts w:hint="cs"/>
          <w:rtl/>
        </w:rPr>
        <w:t xml:space="preserve"> را صفر پیشبینی کند، با دقت حدود ۹۴ درصد </w:t>
      </w:r>
      <w:proofErr w:type="spellStart"/>
      <w:r w:rsidR="00C24B93">
        <w:rPr>
          <w:rFonts w:hint="cs"/>
          <w:rtl/>
        </w:rPr>
        <w:t>پیشبینی‌ها</w:t>
      </w:r>
      <w:proofErr w:type="spellEnd"/>
      <w:r w:rsidR="00C24B93">
        <w:rPr>
          <w:rFonts w:hint="cs"/>
          <w:rtl/>
        </w:rPr>
        <w:t xml:space="preserve"> را انجام </w:t>
      </w:r>
      <w:proofErr w:type="spellStart"/>
      <w:r w:rsidR="00C24B93">
        <w:rPr>
          <w:rFonts w:hint="cs"/>
          <w:rtl/>
        </w:rPr>
        <w:t>داده‌است</w:t>
      </w:r>
      <w:proofErr w:type="spellEnd"/>
      <w:r w:rsidR="00C24B93">
        <w:rPr>
          <w:rFonts w:hint="cs"/>
          <w:rtl/>
        </w:rPr>
        <w:t xml:space="preserve"> که در ظاهر دقت قابل قبولی است اما واقعیت به </w:t>
      </w:r>
      <w:proofErr w:type="spellStart"/>
      <w:r w:rsidR="00C24B93">
        <w:rPr>
          <w:rFonts w:hint="cs"/>
          <w:rtl/>
        </w:rPr>
        <w:t>گونه‌ی</w:t>
      </w:r>
      <w:proofErr w:type="spellEnd"/>
      <w:r w:rsidR="00C24B93">
        <w:rPr>
          <w:rFonts w:hint="cs"/>
          <w:rtl/>
        </w:rPr>
        <w:t xml:space="preserve"> </w:t>
      </w:r>
      <w:proofErr w:type="spellStart"/>
      <w:r w:rsidR="00C24B93">
        <w:rPr>
          <w:rFonts w:hint="cs"/>
          <w:rtl/>
        </w:rPr>
        <w:t>دیگریست</w:t>
      </w:r>
      <w:proofErr w:type="spellEnd"/>
      <w:r w:rsidR="00C24B93">
        <w:rPr>
          <w:rFonts w:hint="cs"/>
          <w:rtl/>
        </w:rPr>
        <w:t xml:space="preserve">. اگر مدل تمام داده ‌ها را صفر گزارش کند با اینکه با دقت بالایی کالاها پیشبینی </w:t>
      </w:r>
      <w:proofErr w:type="spellStart"/>
      <w:r w:rsidR="00C24B93">
        <w:rPr>
          <w:rFonts w:hint="cs"/>
          <w:rtl/>
        </w:rPr>
        <w:t>شده‌اند</w:t>
      </w:r>
      <w:proofErr w:type="spellEnd"/>
      <w:r w:rsidR="00C24B93">
        <w:rPr>
          <w:rFonts w:hint="cs"/>
          <w:rtl/>
        </w:rPr>
        <w:t xml:space="preserve"> اما اتفاقی که </w:t>
      </w:r>
      <w:proofErr w:type="spellStart"/>
      <w:r w:rsidR="00C24B93">
        <w:rPr>
          <w:rFonts w:hint="cs"/>
          <w:rtl/>
        </w:rPr>
        <w:t>می‌افتد</w:t>
      </w:r>
      <w:proofErr w:type="spellEnd"/>
      <w:r w:rsidR="00C24B93">
        <w:rPr>
          <w:rFonts w:hint="cs"/>
          <w:rtl/>
        </w:rPr>
        <w:t xml:space="preserve"> این است که هیچ کالایی به عنوان کالای سبد خرید بعدی مشتری معرفی </w:t>
      </w:r>
      <w:proofErr w:type="spellStart"/>
      <w:r w:rsidR="00C24B93">
        <w:rPr>
          <w:rFonts w:hint="cs"/>
          <w:rtl/>
        </w:rPr>
        <w:t>نمی‌شود</w:t>
      </w:r>
      <w:proofErr w:type="spellEnd"/>
      <w:r w:rsidR="00C24B93">
        <w:rPr>
          <w:rFonts w:hint="cs"/>
          <w:rtl/>
        </w:rPr>
        <w:t xml:space="preserve"> و این یعنی که ما هیچ کاری انجام </w:t>
      </w:r>
      <w:proofErr w:type="spellStart"/>
      <w:r w:rsidR="00C24B93">
        <w:rPr>
          <w:rFonts w:hint="cs"/>
          <w:rtl/>
        </w:rPr>
        <w:t>نداده‌ایم</w:t>
      </w:r>
      <w:proofErr w:type="spellEnd"/>
      <w:r w:rsidR="00C24B93">
        <w:rPr>
          <w:rFonts w:hint="cs"/>
          <w:rtl/>
        </w:rPr>
        <w:t xml:space="preserve">! در برخی از </w:t>
      </w:r>
      <w:proofErr w:type="spellStart"/>
      <w:r w:rsidR="00C24B93">
        <w:rPr>
          <w:rFonts w:hint="cs"/>
          <w:rtl/>
        </w:rPr>
        <w:t>مدل‌ها</w:t>
      </w:r>
      <w:proofErr w:type="spellEnd"/>
      <w:r w:rsidR="00C24B93">
        <w:rPr>
          <w:rFonts w:hint="cs"/>
          <w:rtl/>
        </w:rPr>
        <w:t xml:space="preserve"> ممکن است تمام </w:t>
      </w:r>
      <w:proofErr w:type="spellStart"/>
      <w:r w:rsidR="00C24B93">
        <w:rPr>
          <w:rFonts w:hint="cs"/>
          <w:rtl/>
        </w:rPr>
        <w:t>ردیف‌ها</w:t>
      </w:r>
      <w:proofErr w:type="spellEnd"/>
      <w:r w:rsidR="00C24B93">
        <w:rPr>
          <w:rFonts w:hint="cs"/>
          <w:rtl/>
        </w:rPr>
        <w:t xml:space="preserve"> صفر پیشبینی نشوند اما به دلیل عدم تعادل زیاد </w:t>
      </w:r>
      <w:proofErr w:type="spellStart"/>
      <w:r w:rsidR="00C24B93">
        <w:rPr>
          <w:rFonts w:hint="cs"/>
          <w:rtl/>
        </w:rPr>
        <w:t>داده‌ها</w:t>
      </w:r>
      <w:proofErr w:type="spellEnd"/>
      <w:r w:rsidR="00C24B93">
        <w:rPr>
          <w:rFonts w:hint="cs"/>
          <w:rtl/>
        </w:rPr>
        <w:t xml:space="preserve">، تمایل به سمت صفر گزارش کردن </w:t>
      </w:r>
      <w:proofErr w:type="spellStart"/>
      <w:r w:rsidR="00C24B93">
        <w:rPr>
          <w:rFonts w:hint="cs"/>
          <w:rtl/>
        </w:rPr>
        <w:t>داده‌ها</w:t>
      </w:r>
      <w:proofErr w:type="spellEnd"/>
      <w:r w:rsidR="00C24B93">
        <w:rPr>
          <w:rFonts w:hint="cs"/>
          <w:rtl/>
        </w:rPr>
        <w:t xml:space="preserve"> زیاد است. در واقع اگر </w:t>
      </w:r>
      <w:proofErr w:type="spellStart"/>
      <w:r w:rsidR="00C24B93">
        <w:rPr>
          <w:rFonts w:hint="cs"/>
          <w:rtl/>
        </w:rPr>
        <w:t>داده‌ای</w:t>
      </w:r>
      <w:proofErr w:type="spellEnd"/>
      <w:r w:rsidR="00C24B93">
        <w:rPr>
          <w:rFonts w:hint="cs"/>
          <w:rtl/>
        </w:rPr>
        <w:t xml:space="preserve"> یک گزارش شود به احتمال ۹۴ درصد اشتباه است پس مدل سعی می‌کند </w:t>
      </w:r>
      <w:proofErr w:type="spellStart"/>
      <w:r w:rsidR="00C24B93">
        <w:rPr>
          <w:rFonts w:hint="cs"/>
          <w:rtl/>
        </w:rPr>
        <w:t>حتی‌الامکان</w:t>
      </w:r>
      <w:proofErr w:type="spellEnd"/>
      <w:r w:rsidR="00C24B93">
        <w:rPr>
          <w:rFonts w:hint="cs"/>
          <w:rtl/>
        </w:rPr>
        <w:t xml:space="preserve"> لیبل را صفر گزارش کند.</w:t>
      </w:r>
      <w:r w:rsidR="00E33C03">
        <w:rPr>
          <w:rFonts w:hint="cs"/>
          <w:rtl/>
        </w:rPr>
        <w:t xml:space="preserve"> از طرفی در اینجا برای ما </w:t>
      </w:r>
      <w:proofErr w:type="spellStart"/>
      <w:r w:rsidR="00E33C03">
        <w:rPr>
          <w:rFonts w:hint="cs"/>
          <w:rtl/>
        </w:rPr>
        <w:t>دیتایی</w:t>
      </w:r>
      <w:proofErr w:type="spellEnd"/>
      <w:r w:rsidR="00E33C03">
        <w:rPr>
          <w:rFonts w:hint="cs"/>
          <w:rtl/>
        </w:rPr>
        <w:t xml:space="preserve"> که لیبل ۱ دارد اهمیت بیشتری دارد</w:t>
      </w:r>
      <w:r w:rsidR="006E2A90">
        <w:rPr>
          <w:rFonts w:hint="cs"/>
          <w:rtl/>
        </w:rPr>
        <w:t xml:space="preserve">. زیرا ما به دنبال تشخیص کالاهایی هستیم که مشتری در خرید بعدی </w:t>
      </w:r>
      <w:proofErr w:type="spellStart"/>
      <w:r w:rsidR="006E2A90">
        <w:rPr>
          <w:rFonts w:hint="cs"/>
          <w:rtl/>
        </w:rPr>
        <w:t>آن‌ها</w:t>
      </w:r>
      <w:proofErr w:type="spellEnd"/>
      <w:r w:rsidR="006E2A90">
        <w:rPr>
          <w:rFonts w:hint="cs"/>
          <w:rtl/>
        </w:rPr>
        <w:t xml:space="preserve"> را خریداری می‌کند. اگر تعدادی از کالاهایی که مشتری با احتمال کمتری </w:t>
      </w:r>
      <w:proofErr w:type="spellStart"/>
      <w:r w:rsidR="006E2A90">
        <w:rPr>
          <w:rFonts w:hint="cs"/>
          <w:rtl/>
        </w:rPr>
        <w:t>آن‌ها</w:t>
      </w:r>
      <w:proofErr w:type="spellEnd"/>
      <w:r w:rsidR="006E2A90">
        <w:rPr>
          <w:rFonts w:hint="cs"/>
          <w:rtl/>
        </w:rPr>
        <w:t xml:space="preserve"> را خریداری می‌کند با لیبل ۱ پیشبینی شوند </w:t>
      </w:r>
      <w:proofErr w:type="spellStart"/>
      <w:r w:rsidR="006E2A90">
        <w:rPr>
          <w:rFonts w:hint="cs"/>
          <w:rtl/>
        </w:rPr>
        <w:t>نتیجه‌ی</w:t>
      </w:r>
      <w:proofErr w:type="spellEnd"/>
      <w:r w:rsidR="006E2A90">
        <w:rPr>
          <w:rFonts w:hint="cs"/>
          <w:rtl/>
        </w:rPr>
        <w:t xml:space="preserve"> کار آن است که در چند کالای بیشتر به مشتری </w:t>
      </w:r>
      <w:proofErr w:type="spellStart"/>
      <w:r w:rsidR="006E2A90">
        <w:rPr>
          <w:rFonts w:hint="cs"/>
          <w:rtl/>
        </w:rPr>
        <w:t>تخیفیف</w:t>
      </w:r>
      <w:proofErr w:type="spellEnd"/>
      <w:r w:rsidR="006E2A90">
        <w:rPr>
          <w:rFonts w:hint="cs"/>
          <w:rtl/>
        </w:rPr>
        <w:t xml:space="preserve"> </w:t>
      </w:r>
      <w:proofErr w:type="spellStart"/>
      <w:r w:rsidR="006E2A90">
        <w:rPr>
          <w:rFonts w:hint="cs"/>
          <w:rtl/>
        </w:rPr>
        <w:t>می‌دهیم</w:t>
      </w:r>
      <w:proofErr w:type="spellEnd"/>
      <w:r w:rsidR="006E2A90">
        <w:rPr>
          <w:rFonts w:hint="cs"/>
          <w:rtl/>
        </w:rPr>
        <w:t xml:space="preserve"> و یا </w:t>
      </w:r>
      <w:proofErr w:type="spellStart"/>
      <w:r w:rsidR="006E2A90">
        <w:rPr>
          <w:rFonts w:hint="cs"/>
          <w:rtl/>
        </w:rPr>
        <w:t>می‌توانیم</w:t>
      </w:r>
      <w:proofErr w:type="spellEnd"/>
      <w:r w:rsidR="006E2A90">
        <w:rPr>
          <w:rFonts w:hint="cs"/>
          <w:rtl/>
        </w:rPr>
        <w:t xml:space="preserve"> موارد </w:t>
      </w:r>
      <w:proofErr w:type="spellStart"/>
      <w:r w:rsidR="006E2A90">
        <w:rPr>
          <w:rFonts w:hint="cs"/>
          <w:rtl/>
        </w:rPr>
        <w:t>محتمل‌تر</w:t>
      </w:r>
      <w:proofErr w:type="spellEnd"/>
      <w:r w:rsidR="006E2A90">
        <w:rPr>
          <w:rFonts w:hint="cs"/>
          <w:rtl/>
        </w:rPr>
        <w:t xml:space="preserve"> را در تخفیف لحاظ کنیم؛ اما اگر کالایی که محتمل است مشتری خریداری کند با لیبل صفر پیشبینی شود، ممکن است به قیمت از دست دادن یک مشتری برای فروشگاه تمام شود. به این دلیل تمایل ما به سمت این است که اگر </w:t>
      </w:r>
      <w:proofErr w:type="spellStart"/>
      <w:r w:rsidR="006E2A90">
        <w:rPr>
          <w:rFonts w:hint="cs"/>
          <w:rtl/>
        </w:rPr>
        <w:t>خطایی</w:t>
      </w:r>
      <w:proofErr w:type="spellEnd"/>
      <w:r w:rsidR="006E2A90">
        <w:rPr>
          <w:rFonts w:hint="cs"/>
          <w:rtl/>
        </w:rPr>
        <w:t xml:space="preserve"> در پیشبینی وجود دارد، این خطا از نوع مثبت کاذب</w:t>
      </w:r>
      <w:r w:rsidR="006E2A90">
        <w:rPr>
          <w:rStyle w:val="FootnoteReference"/>
          <w:rtl/>
        </w:rPr>
        <w:footnoteReference w:id="47"/>
      </w:r>
      <w:r w:rsidR="00C24B93">
        <w:rPr>
          <w:rFonts w:hint="cs"/>
          <w:rtl/>
        </w:rPr>
        <w:t xml:space="preserve"> </w:t>
      </w:r>
      <w:r w:rsidR="006E2A90">
        <w:rPr>
          <w:rFonts w:hint="cs"/>
          <w:rtl/>
        </w:rPr>
        <w:t xml:space="preserve">باشد. </w:t>
      </w:r>
      <w:r w:rsidR="00C24B93">
        <w:rPr>
          <w:rFonts w:hint="cs"/>
          <w:rtl/>
        </w:rPr>
        <w:t xml:space="preserve">حال برای برطرف کردن این مشکل از امکانی در </w:t>
      </w:r>
      <w:proofErr w:type="spellStart"/>
      <w:r w:rsidR="00C24B93">
        <w:rPr>
          <w:rFonts w:hint="cs"/>
          <w:rtl/>
        </w:rPr>
        <w:t>کتابخانه‌ی</w:t>
      </w:r>
      <w:proofErr w:type="spellEnd"/>
      <w:r w:rsidR="00C24B93">
        <w:rPr>
          <w:rFonts w:hint="cs"/>
          <w:rtl/>
        </w:rPr>
        <w:t xml:space="preserve"> </w:t>
      </w:r>
      <w:proofErr w:type="spellStart"/>
      <w:r w:rsidR="00DE691F">
        <w:t>imb</w:t>
      </w:r>
      <w:r w:rsidR="00C24B93">
        <w:t>learn</w:t>
      </w:r>
      <w:proofErr w:type="spellEnd"/>
      <w:r w:rsidR="00C24B93">
        <w:rPr>
          <w:rFonts w:hint="cs"/>
          <w:rtl/>
        </w:rPr>
        <w:t xml:space="preserve"> </w:t>
      </w:r>
      <w:proofErr w:type="spellStart"/>
      <w:r w:rsidR="00C24B93">
        <w:rPr>
          <w:rFonts w:hint="cs"/>
          <w:rtl/>
        </w:rPr>
        <w:t>پایتون</w:t>
      </w:r>
      <w:proofErr w:type="spellEnd"/>
      <w:r w:rsidR="00C24B93">
        <w:rPr>
          <w:rFonts w:hint="cs"/>
          <w:rtl/>
        </w:rPr>
        <w:t xml:space="preserve"> به اسم نمونه برداری اضافه یا </w:t>
      </w:r>
      <w:r w:rsidR="00C24B93">
        <w:t>oversampling</w:t>
      </w:r>
      <w:r w:rsidR="00C24B93">
        <w:rPr>
          <w:rFonts w:hint="cs"/>
          <w:rtl/>
        </w:rPr>
        <w:t xml:space="preserve"> استفاده </w:t>
      </w:r>
      <w:proofErr w:type="spellStart"/>
      <w:r w:rsidR="00C24B93">
        <w:rPr>
          <w:rFonts w:hint="cs"/>
          <w:rtl/>
        </w:rPr>
        <w:t>می‌کنیم</w:t>
      </w:r>
      <w:proofErr w:type="spellEnd"/>
      <w:r w:rsidR="00C24B93">
        <w:rPr>
          <w:rFonts w:hint="cs"/>
          <w:rtl/>
        </w:rPr>
        <w:t>. این امکان به</w:t>
      </w:r>
      <w:r w:rsidR="00417977">
        <w:rPr>
          <w:rFonts w:hint="cs"/>
          <w:rtl/>
        </w:rPr>
        <w:t xml:space="preserve"> کمک شناسایی الگوی </w:t>
      </w:r>
      <w:proofErr w:type="spellStart"/>
      <w:r w:rsidR="00417977">
        <w:rPr>
          <w:rFonts w:hint="cs"/>
          <w:rtl/>
        </w:rPr>
        <w:t>داده‌های</w:t>
      </w:r>
      <w:proofErr w:type="spellEnd"/>
      <w:r w:rsidR="00417977">
        <w:rPr>
          <w:rFonts w:hint="cs"/>
          <w:rtl/>
        </w:rPr>
        <w:t xml:space="preserve"> قبلی، </w:t>
      </w:r>
      <w:proofErr w:type="spellStart"/>
      <w:r w:rsidR="00417977">
        <w:rPr>
          <w:rFonts w:hint="cs"/>
          <w:rtl/>
        </w:rPr>
        <w:t>داده‌های</w:t>
      </w:r>
      <w:proofErr w:type="spellEnd"/>
      <w:r w:rsidR="00417977">
        <w:rPr>
          <w:rFonts w:hint="cs"/>
          <w:rtl/>
        </w:rPr>
        <w:t xml:space="preserve"> جدید مشابه با </w:t>
      </w:r>
      <w:proofErr w:type="spellStart"/>
      <w:r w:rsidR="00417977">
        <w:rPr>
          <w:rFonts w:hint="cs"/>
          <w:rtl/>
        </w:rPr>
        <w:t>آن‌ها</w:t>
      </w:r>
      <w:proofErr w:type="spellEnd"/>
      <w:r w:rsidR="00417977">
        <w:rPr>
          <w:rFonts w:hint="cs"/>
          <w:rtl/>
        </w:rPr>
        <w:t xml:space="preserve"> و با همان الگو تولید می‌کند تا عدم تعادل در </w:t>
      </w:r>
      <w:proofErr w:type="spellStart"/>
      <w:r w:rsidR="00417977">
        <w:rPr>
          <w:rFonts w:hint="cs"/>
          <w:rtl/>
        </w:rPr>
        <w:t>داده‌ها</w:t>
      </w:r>
      <w:proofErr w:type="spellEnd"/>
      <w:r w:rsidR="00417977">
        <w:rPr>
          <w:rFonts w:hint="cs"/>
          <w:rtl/>
        </w:rPr>
        <w:t xml:space="preserve"> را برطرف کند</w:t>
      </w:r>
      <w:r w:rsidR="00DE691F">
        <w:rPr>
          <w:rFonts w:hint="cs"/>
          <w:rtl/>
        </w:rPr>
        <w:t xml:space="preserve">. در این کتابخانه ۸ روش تولید </w:t>
      </w:r>
      <w:proofErr w:type="spellStart"/>
      <w:r w:rsidR="00DE691F">
        <w:rPr>
          <w:rFonts w:hint="cs"/>
          <w:rtl/>
        </w:rPr>
        <w:t>داده‌ی</w:t>
      </w:r>
      <w:proofErr w:type="spellEnd"/>
      <w:r w:rsidR="00DE691F">
        <w:rPr>
          <w:rFonts w:hint="cs"/>
          <w:rtl/>
        </w:rPr>
        <w:t xml:space="preserve"> اضافی از جمله </w:t>
      </w:r>
      <w:proofErr w:type="spellStart"/>
      <w:r w:rsidR="00DE691F">
        <w:t>RandomOverSampler</w:t>
      </w:r>
      <w:proofErr w:type="spellEnd"/>
      <w:r w:rsidR="00DE691F">
        <w:rPr>
          <w:rFonts w:hint="cs"/>
          <w:rtl/>
        </w:rPr>
        <w:t xml:space="preserve">، </w:t>
      </w:r>
      <w:r w:rsidR="00DE691F">
        <w:t>SMOTE</w:t>
      </w:r>
      <w:r w:rsidR="00DE691F">
        <w:rPr>
          <w:rFonts w:hint="cs"/>
          <w:rtl/>
        </w:rPr>
        <w:t xml:space="preserve"> و </w:t>
      </w:r>
      <w:r w:rsidR="00DE691F">
        <w:t>ADASYN</w:t>
      </w:r>
      <w:r w:rsidR="00DE691F">
        <w:rPr>
          <w:rFonts w:hint="cs"/>
          <w:rtl/>
        </w:rPr>
        <w:t xml:space="preserve"> قرار دارد که برای این پروژه از روش </w:t>
      </w:r>
      <w:r w:rsidR="00DE691F">
        <w:t>SMOTE</w:t>
      </w:r>
      <w:r w:rsidR="00DE691F">
        <w:rPr>
          <w:rFonts w:hint="cs"/>
          <w:rtl/>
        </w:rPr>
        <w:t xml:space="preserve"> استفاده </w:t>
      </w:r>
      <w:proofErr w:type="spellStart"/>
      <w:r w:rsidR="00DE691F">
        <w:rPr>
          <w:rFonts w:hint="cs"/>
          <w:rtl/>
        </w:rPr>
        <w:t>می‌کنیم</w:t>
      </w:r>
      <w:proofErr w:type="spellEnd"/>
      <w:r w:rsidR="00DE691F">
        <w:rPr>
          <w:rFonts w:hint="cs"/>
          <w:rtl/>
        </w:rPr>
        <w:t xml:space="preserve">. </w:t>
      </w:r>
    </w:p>
    <w:p w14:paraId="546A6993" w14:textId="1D4F111A" w:rsidR="00DE691F" w:rsidRDefault="00DE691F" w:rsidP="00554E0C">
      <w:pPr>
        <w:rPr>
          <w:rtl/>
        </w:rPr>
      </w:pPr>
      <w:r>
        <w:rPr>
          <w:rFonts w:hint="cs"/>
          <w:rtl/>
        </w:rPr>
        <w:t>روش</w:t>
      </w:r>
      <w:r w:rsidR="00FB47EC">
        <w:rPr>
          <w:rFonts w:hint="cs"/>
          <w:rtl/>
        </w:rPr>
        <w:t xml:space="preserve"> ترکیبی</w:t>
      </w:r>
      <w:r>
        <w:rPr>
          <w:rFonts w:hint="cs"/>
          <w:rtl/>
        </w:rPr>
        <w:t xml:space="preserve"> </w:t>
      </w:r>
      <w:r w:rsidR="00FB47EC">
        <w:rPr>
          <w:rFonts w:hint="cs"/>
          <w:rtl/>
        </w:rPr>
        <w:t xml:space="preserve">نمونه برداری اضافی از اقلیت یا </w:t>
      </w:r>
      <w:r w:rsidR="00FB47EC">
        <w:t>SMOTE</w:t>
      </w:r>
      <w:r w:rsidR="00FB47EC">
        <w:rPr>
          <w:rStyle w:val="FootnoteReference"/>
          <w:rtl/>
        </w:rPr>
        <w:footnoteReference w:id="48"/>
      </w:r>
      <w:r w:rsidR="00FB47EC">
        <w:rPr>
          <w:rFonts w:hint="cs"/>
          <w:rtl/>
        </w:rPr>
        <w:t xml:space="preserve"> </w:t>
      </w:r>
      <w:r w:rsidR="00B92524">
        <w:rPr>
          <w:rFonts w:hint="cs"/>
          <w:rtl/>
        </w:rPr>
        <w:t xml:space="preserve">به این طریق کار می‌کند که هر </w:t>
      </w:r>
      <w:proofErr w:type="spellStart"/>
      <w:r w:rsidR="00B92524">
        <w:rPr>
          <w:rFonts w:hint="cs"/>
          <w:rtl/>
        </w:rPr>
        <w:t>نقطه‌ی</w:t>
      </w:r>
      <w:proofErr w:type="spellEnd"/>
      <w:r w:rsidR="00B92524">
        <w:rPr>
          <w:rFonts w:hint="cs"/>
          <w:rtl/>
        </w:rPr>
        <w:t xml:space="preserve"> اقلیت (در اینجا نقاطی که لیبل ۱ دارند) را در نظر می‌گیرد و با ایجاد نقاط مصنوعی جدید، آن را به </w:t>
      </w:r>
      <w:r w:rsidR="00E33C03">
        <w:t>k</w:t>
      </w:r>
      <w:r w:rsidR="00E33C03">
        <w:rPr>
          <w:rFonts w:hint="cs"/>
          <w:rtl/>
        </w:rPr>
        <w:t xml:space="preserve"> تا از </w:t>
      </w:r>
      <w:proofErr w:type="spellStart"/>
      <w:r w:rsidR="00E33C03">
        <w:rPr>
          <w:rFonts w:hint="cs"/>
          <w:rtl/>
        </w:rPr>
        <w:t>نزدیک‌ترین</w:t>
      </w:r>
      <w:proofErr w:type="spellEnd"/>
      <w:r w:rsidR="00E33C03">
        <w:rPr>
          <w:rFonts w:hint="cs"/>
          <w:rtl/>
        </w:rPr>
        <w:t xml:space="preserve"> </w:t>
      </w:r>
      <w:proofErr w:type="spellStart"/>
      <w:r w:rsidR="00E33C03">
        <w:rPr>
          <w:rFonts w:hint="cs"/>
          <w:rtl/>
        </w:rPr>
        <w:t>همسایگانش</w:t>
      </w:r>
      <w:proofErr w:type="spellEnd"/>
      <w:r w:rsidR="00E33C03">
        <w:rPr>
          <w:rFonts w:hint="cs"/>
          <w:rtl/>
        </w:rPr>
        <w:t xml:space="preserve"> متصل می‌کند. به صورت </w:t>
      </w:r>
      <w:proofErr w:type="spellStart"/>
      <w:r w:rsidR="00E33C03">
        <w:rPr>
          <w:rFonts w:hint="cs"/>
          <w:rtl/>
        </w:rPr>
        <w:lastRenderedPageBreak/>
        <w:t>پیشفرض</w:t>
      </w:r>
      <w:proofErr w:type="spellEnd"/>
      <w:r w:rsidR="00E33C03">
        <w:rPr>
          <w:rFonts w:hint="cs"/>
          <w:rtl/>
        </w:rPr>
        <w:t xml:space="preserve"> </w:t>
      </w:r>
      <w:r w:rsidR="00E33C03">
        <w:t>k</w:t>
      </w:r>
      <w:r w:rsidR="00E33C03">
        <w:rPr>
          <w:rFonts w:hint="cs"/>
          <w:rtl/>
        </w:rPr>
        <w:t xml:space="preserve"> برابر با ۵ است. فاصله‌ی بین نقاط برای </w:t>
      </w:r>
      <w:proofErr w:type="spellStart"/>
      <w:r w:rsidR="00E33C03">
        <w:rPr>
          <w:rFonts w:hint="cs"/>
          <w:rtl/>
        </w:rPr>
        <w:t>محاسبه‌ی</w:t>
      </w:r>
      <w:proofErr w:type="spellEnd"/>
      <w:r w:rsidR="00E33C03">
        <w:rPr>
          <w:rFonts w:hint="cs"/>
          <w:rtl/>
        </w:rPr>
        <w:t xml:space="preserve"> همسایگان نزدیک با توجه به</w:t>
      </w:r>
      <w:r w:rsidR="006E2A90">
        <w:rPr>
          <w:rFonts w:hint="cs"/>
          <w:rtl/>
        </w:rPr>
        <w:t xml:space="preserve"> اینکه تمام </w:t>
      </w:r>
      <w:proofErr w:type="spellStart"/>
      <w:r w:rsidR="006E2A90">
        <w:rPr>
          <w:rFonts w:hint="cs"/>
          <w:rtl/>
        </w:rPr>
        <w:t>ستون‌ها</w:t>
      </w:r>
      <w:proofErr w:type="spellEnd"/>
      <w:r w:rsidR="006E2A90">
        <w:rPr>
          <w:rFonts w:hint="cs"/>
          <w:rtl/>
        </w:rPr>
        <w:t xml:space="preserve"> در بخش قبل نرمال سازی </w:t>
      </w:r>
      <w:proofErr w:type="spellStart"/>
      <w:r w:rsidR="006E2A90">
        <w:rPr>
          <w:rFonts w:hint="cs"/>
          <w:rtl/>
        </w:rPr>
        <w:t>شده‌اند</w:t>
      </w:r>
      <w:proofErr w:type="spellEnd"/>
      <w:r w:rsidR="00682802">
        <w:rPr>
          <w:rFonts w:hint="cs"/>
          <w:rtl/>
        </w:rPr>
        <w:t xml:space="preserve">، به طور استانداردی محاسبه </w:t>
      </w:r>
      <w:proofErr w:type="spellStart"/>
      <w:r w:rsidR="00682802">
        <w:rPr>
          <w:rFonts w:hint="cs"/>
          <w:rtl/>
        </w:rPr>
        <w:t>می‌شود</w:t>
      </w:r>
      <w:proofErr w:type="spellEnd"/>
      <w:r w:rsidR="00682802">
        <w:rPr>
          <w:rFonts w:hint="cs"/>
          <w:rtl/>
        </w:rPr>
        <w:t xml:space="preserve">. </w:t>
      </w:r>
      <w:r w:rsidR="00893845">
        <w:rPr>
          <w:rFonts w:hint="cs"/>
          <w:rtl/>
        </w:rPr>
        <w:t xml:space="preserve">تعداد و فاصله‌ی نقاط مصنوعی با توجه به تعداد </w:t>
      </w:r>
      <w:proofErr w:type="spellStart"/>
      <w:r w:rsidR="00893845">
        <w:rPr>
          <w:rFonts w:hint="cs"/>
          <w:rtl/>
        </w:rPr>
        <w:t>نقطه‌ی</w:t>
      </w:r>
      <w:proofErr w:type="spellEnd"/>
      <w:r w:rsidR="00893845">
        <w:rPr>
          <w:rFonts w:hint="cs"/>
          <w:rtl/>
        </w:rPr>
        <w:t xml:space="preserve"> مصنوعی مورد نیاز برای متعادل کردن </w:t>
      </w:r>
      <w:proofErr w:type="spellStart"/>
      <w:r w:rsidR="00893845">
        <w:rPr>
          <w:rFonts w:hint="cs"/>
          <w:rtl/>
        </w:rPr>
        <w:t>دیتاست</w:t>
      </w:r>
      <w:proofErr w:type="spellEnd"/>
      <w:r w:rsidR="00893845">
        <w:rPr>
          <w:rFonts w:hint="cs"/>
          <w:rtl/>
        </w:rPr>
        <w:t xml:space="preserve"> و همچنین فاصله‌ی دو </w:t>
      </w:r>
      <w:proofErr w:type="spellStart"/>
      <w:r w:rsidR="00893845">
        <w:rPr>
          <w:rFonts w:hint="cs"/>
          <w:rtl/>
        </w:rPr>
        <w:t>نقطه‌ی</w:t>
      </w:r>
      <w:proofErr w:type="spellEnd"/>
      <w:r w:rsidR="00893845">
        <w:rPr>
          <w:rFonts w:hint="cs"/>
          <w:rtl/>
        </w:rPr>
        <w:t xml:space="preserve"> انتخاب شده تعیین </w:t>
      </w:r>
      <w:proofErr w:type="spellStart"/>
      <w:r w:rsidR="00893845">
        <w:rPr>
          <w:rFonts w:hint="cs"/>
          <w:rtl/>
        </w:rPr>
        <w:t>می‌شوند</w:t>
      </w:r>
      <w:proofErr w:type="spellEnd"/>
      <w:r w:rsidR="00893845">
        <w:rPr>
          <w:rFonts w:hint="cs"/>
          <w:rtl/>
        </w:rPr>
        <w:t xml:space="preserve">. در نهایت همانطور که در دو مثال زیر که </w:t>
      </w:r>
      <w:proofErr w:type="spellStart"/>
      <w:r w:rsidR="00893845">
        <w:rPr>
          <w:rFonts w:hint="cs"/>
          <w:rtl/>
        </w:rPr>
        <w:t>نمونه‌هایی</w:t>
      </w:r>
      <w:proofErr w:type="spellEnd"/>
      <w:r w:rsidR="00893845">
        <w:rPr>
          <w:rFonts w:hint="cs"/>
          <w:rtl/>
        </w:rPr>
        <w:t xml:space="preserve"> دو بعدی را نشان </w:t>
      </w:r>
      <w:proofErr w:type="spellStart"/>
      <w:r w:rsidR="00893845">
        <w:rPr>
          <w:rFonts w:hint="cs"/>
          <w:rtl/>
        </w:rPr>
        <w:t>می‌دهند</w:t>
      </w:r>
      <w:proofErr w:type="spellEnd"/>
      <w:r w:rsidR="00893845">
        <w:rPr>
          <w:rFonts w:hint="cs"/>
          <w:rtl/>
        </w:rPr>
        <w:t xml:space="preserve"> مشخص است، تقریبا شکل </w:t>
      </w:r>
      <w:proofErr w:type="spellStart"/>
      <w:r w:rsidR="00893845">
        <w:rPr>
          <w:rFonts w:hint="cs"/>
          <w:rtl/>
        </w:rPr>
        <w:t>داده‌ی</w:t>
      </w:r>
      <w:proofErr w:type="spellEnd"/>
      <w:r w:rsidR="00893845">
        <w:rPr>
          <w:rFonts w:hint="cs"/>
          <w:rtl/>
        </w:rPr>
        <w:t xml:space="preserve"> اقلیت پس از متعادل سازی به </w:t>
      </w:r>
      <w:proofErr w:type="spellStart"/>
      <w:r w:rsidR="00893845">
        <w:rPr>
          <w:rFonts w:hint="cs"/>
          <w:rtl/>
        </w:rPr>
        <w:t>گونه‌ای</w:t>
      </w:r>
      <w:proofErr w:type="spellEnd"/>
      <w:r w:rsidR="00893845">
        <w:rPr>
          <w:rFonts w:hint="cs"/>
          <w:rtl/>
        </w:rPr>
        <w:t xml:space="preserve"> است که انگار نقاط اصلی را به کمک نقاط مصنوعی جدید به یکدیگر متصل کرده ایم.</w:t>
      </w:r>
    </w:p>
    <w:p w14:paraId="7D4FD6C7" w14:textId="0A48D69F" w:rsidR="00893845" w:rsidRDefault="00893845" w:rsidP="00893845">
      <w:pPr>
        <w:jc w:val="center"/>
        <w:rPr>
          <w:rFonts w:cs="Calibri"/>
        </w:rPr>
      </w:pPr>
      <w:r>
        <w:rPr>
          <w:noProof/>
        </w:rPr>
        <w:drawing>
          <wp:inline distT="0" distB="0" distL="0" distR="0" wp14:anchorId="32F5D6C7" wp14:editId="4E861E65">
            <wp:extent cx="4671060" cy="253714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677803" cy="2540806"/>
                    </a:xfrm>
                    <a:prstGeom prst="rect">
                      <a:avLst/>
                    </a:prstGeom>
                    <a:noFill/>
                    <a:ln>
                      <a:noFill/>
                    </a:ln>
                  </pic:spPr>
                </pic:pic>
              </a:graphicData>
            </a:graphic>
          </wp:inline>
        </w:drawing>
      </w:r>
    </w:p>
    <w:p w14:paraId="275E41A5" w14:textId="721DFEC9" w:rsidR="00893845" w:rsidRDefault="00893845" w:rsidP="00554E0C">
      <w:pPr>
        <w:rPr>
          <w:rFonts w:cs="Calibri"/>
        </w:rPr>
      </w:pPr>
    </w:p>
    <w:p w14:paraId="03C44EF9" w14:textId="71433667" w:rsidR="00893845" w:rsidRDefault="00893845" w:rsidP="00893845">
      <w:pPr>
        <w:ind w:left="-180"/>
        <w:rPr>
          <w:rFonts w:cs="Calibri"/>
          <w:rtl/>
        </w:rPr>
      </w:pPr>
      <w:r>
        <w:rPr>
          <w:noProof/>
        </w:rPr>
        <w:drawing>
          <wp:inline distT="0" distB="0" distL="0" distR="0" wp14:anchorId="65DCA2B1" wp14:editId="505586B5">
            <wp:extent cx="3019456" cy="2011680"/>
            <wp:effectExtent l="0" t="0" r="9525"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029497" cy="2018370"/>
                    </a:xfrm>
                    <a:prstGeom prst="rect">
                      <a:avLst/>
                    </a:prstGeom>
                    <a:noFill/>
                    <a:ln>
                      <a:noFill/>
                    </a:ln>
                  </pic:spPr>
                </pic:pic>
              </a:graphicData>
            </a:graphic>
          </wp:inline>
        </w:drawing>
      </w:r>
      <w:r>
        <w:rPr>
          <w:noProof/>
        </w:rPr>
        <w:drawing>
          <wp:inline distT="0" distB="0" distL="0" distR="0" wp14:anchorId="2A03A520" wp14:editId="1AB9D795">
            <wp:extent cx="3019709" cy="198120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023613" cy="1983761"/>
                    </a:xfrm>
                    <a:prstGeom prst="rect">
                      <a:avLst/>
                    </a:prstGeom>
                    <a:noFill/>
                    <a:ln>
                      <a:noFill/>
                    </a:ln>
                  </pic:spPr>
                </pic:pic>
              </a:graphicData>
            </a:graphic>
          </wp:inline>
        </w:drawing>
      </w:r>
    </w:p>
    <w:p w14:paraId="3A8AF2CC" w14:textId="224B3A8A" w:rsidR="00893845" w:rsidRPr="00893845" w:rsidRDefault="00893845" w:rsidP="0094606A">
      <w:pPr>
        <w:rPr>
          <w:ins w:id="1770" w:author="Sajjad Abed" w:date="2022-09-26T12:04:00Z"/>
          <w:rtl/>
        </w:rPr>
      </w:pPr>
      <w:r>
        <w:rPr>
          <w:rFonts w:hint="cs"/>
          <w:rtl/>
        </w:rPr>
        <w:t xml:space="preserve">پس </w:t>
      </w:r>
      <w:proofErr w:type="spellStart"/>
      <w:r>
        <w:rPr>
          <w:rFonts w:hint="cs"/>
          <w:rtl/>
        </w:rPr>
        <w:t>داده‌ها</w:t>
      </w:r>
      <w:proofErr w:type="spellEnd"/>
      <w:r>
        <w:rPr>
          <w:rFonts w:hint="cs"/>
          <w:rtl/>
        </w:rPr>
        <w:t xml:space="preserve"> را به کمک این روش متعادل </w:t>
      </w:r>
      <w:proofErr w:type="spellStart"/>
      <w:r>
        <w:rPr>
          <w:rFonts w:hint="cs"/>
          <w:rtl/>
        </w:rPr>
        <w:t>می‌کنیم</w:t>
      </w:r>
      <w:proofErr w:type="spellEnd"/>
      <w:r>
        <w:rPr>
          <w:rFonts w:hint="cs"/>
          <w:rtl/>
        </w:rPr>
        <w:t xml:space="preserve"> تا مشکلی که پیش از این در مورد آن بحث شد، مرتفع شود و مدل </w:t>
      </w:r>
      <w:proofErr w:type="spellStart"/>
      <w:r>
        <w:rPr>
          <w:rFonts w:hint="cs"/>
          <w:rtl/>
        </w:rPr>
        <w:t>آماده‌ی</w:t>
      </w:r>
      <w:proofErr w:type="spellEnd"/>
      <w:r>
        <w:rPr>
          <w:rFonts w:hint="cs"/>
          <w:rtl/>
        </w:rPr>
        <w:t xml:space="preserve"> آموزش شود.</w:t>
      </w:r>
    </w:p>
    <w:p w14:paraId="08C1E387" w14:textId="77777777" w:rsidR="002C33C3" w:rsidRDefault="002C33C3" w:rsidP="00C303D9">
      <w:pPr>
        <w:rPr>
          <w:ins w:id="1771" w:author="Sajjad Abed" w:date="2022-09-26T12:05:00Z"/>
          <w:rtl/>
        </w:rPr>
      </w:pPr>
    </w:p>
    <w:p w14:paraId="7B51FCD0" w14:textId="77777777" w:rsidR="002C33C3" w:rsidRDefault="002C33C3" w:rsidP="002C33C3">
      <w:pPr>
        <w:rPr>
          <w:ins w:id="1772" w:author="Sajjad Abed" w:date="2022-09-26T12:05:00Z"/>
          <w:rtl/>
        </w:rPr>
      </w:pPr>
    </w:p>
    <w:p w14:paraId="0C41A10F" w14:textId="77777777" w:rsidR="002C33C3" w:rsidRPr="00C303D9" w:rsidRDefault="002C33C3">
      <w:pPr>
        <w:rPr>
          <w:rtl/>
        </w:rPr>
        <w:pPrChange w:id="1773" w:author="Sajjad Abed" w:date="2022-09-26T12:02:00Z">
          <w:pPr>
            <w:pStyle w:val="Heading1"/>
          </w:pPr>
        </w:pPrChange>
      </w:pPr>
    </w:p>
    <w:p w14:paraId="151183B3" w14:textId="18E0DA6D" w:rsidR="00885448" w:rsidRDefault="00885448">
      <w:pPr>
        <w:bidi w:val="0"/>
        <w:jc w:val="left"/>
        <w:rPr>
          <w:ins w:id="1774" w:author="Sajjad Abed" w:date="2022-08-26T11:59:00Z"/>
          <w:rFonts w:asciiTheme="majorHAnsi" w:eastAsiaTheme="majorEastAsia" w:hAnsiTheme="majorHAnsi" w:cs="Mitra"/>
          <w:b/>
          <w:bCs/>
          <w:color w:val="2F5496" w:themeColor="accent1" w:themeShade="BF"/>
          <w:sz w:val="32"/>
          <w:szCs w:val="32"/>
        </w:rPr>
      </w:pPr>
      <w:ins w:id="1775" w:author="Sajjad Abed" w:date="2022-08-26T11:59:00Z">
        <w:r>
          <w:rPr>
            <w:rFonts w:asciiTheme="majorHAnsi" w:eastAsiaTheme="majorEastAsia" w:hAnsiTheme="majorHAnsi" w:cs="Mitra"/>
            <w:b/>
            <w:bCs/>
            <w:color w:val="2F5496" w:themeColor="accent1" w:themeShade="BF"/>
            <w:sz w:val="32"/>
            <w:szCs w:val="32"/>
          </w:rPr>
          <w:br w:type="page"/>
        </w:r>
      </w:ins>
    </w:p>
    <w:p w14:paraId="6F1B47A6" w14:textId="3F25E125" w:rsidR="0094606A" w:rsidRDefault="00885448" w:rsidP="00885448">
      <w:pPr>
        <w:pStyle w:val="Heading1"/>
        <w:rPr>
          <w:rtl/>
        </w:rPr>
      </w:pPr>
      <w:bookmarkStart w:id="1776" w:name="_Toc112409023"/>
      <w:ins w:id="1777" w:author="Sajjad Abed" w:date="2022-08-26T12:00:00Z">
        <w:r>
          <w:rPr>
            <w:rFonts w:hint="cs"/>
            <w:rtl/>
          </w:rPr>
          <w:lastRenderedPageBreak/>
          <w:t xml:space="preserve">نتایج گزارش شده توسط </w:t>
        </w:r>
        <w:proofErr w:type="spellStart"/>
        <w:r>
          <w:rPr>
            <w:rFonts w:hint="cs"/>
            <w:rtl/>
          </w:rPr>
          <w:t>مدل‌های</w:t>
        </w:r>
        <w:proofErr w:type="spellEnd"/>
        <w:r>
          <w:rPr>
            <w:rFonts w:hint="cs"/>
            <w:rtl/>
          </w:rPr>
          <w:t xml:space="preserve"> یادگیری ماشین و بررسی نتایج </w:t>
        </w:r>
        <w:proofErr w:type="spellStart"/>
        <w:r>
          <w:rPr>
            <w:rFonts w:hint="cs"/>
            <w:rtl/>
          </w:rPr>
          <w:t>آن‌ها</w:t>
        </w:r>
      </w:ins>
      <w:bookmarkEnd w:id="1776"/>
      <w:proofErr w:type="spellEnd"/>
    </w:p>
    <w:p w14:paraId="2B3B1159" w14:textId="26C476A6" w:rsidR="00F84D08" w:rsidRPr="00F84D08" w:rsidRDefault="006E294D" w:rsidP="00F84D08">
      <w:pPr>
        <w:pStyle w:val="Heading2"/>
      </w:pPr>
      <w:r>
        <w:rPr>
          <w:rFonts w:hint="cs"/>
          <w:rtl/>
        </w:rPr>
        <w:t xml:space="preserve">گزارش </w:t>
      </w:r>
      <w:proofErr w:type="spellStart"/>
      <w:r>
        <w:rPr>
          <w:rFonts w:hint="cs"/>
          <w:rtl/>
        </w:rPr>
        <w:t>کلاس‌بندی</w:t>
      </w:r>
      <w:proofErr w:type="spellEnd"/>
      <w:r w:rsidR="003977CF">
        <w:rPr>
          <w:rStyle w:val="FootnoteReference"/>
          <w:rtl/>
        </w:rPr>
        <w:footnoteReference w:id="49"/>
      </w:r>
    </w:p>
    <w:p w14:paraId="2A2D7FEF" w14:textId="7782B6A1" w:rsidR="0090594D" w:rsidRDefault="005D6187" w:rsidP="0090594D">
      <w:pPr>
        <w:rPr>
          <w:rtl/>
        </w:rPr>
      </w:pPr>
      <w:r>
        <w:rPr>
          <w:rFonts w:hint="cs"/>
          <w:rtl/>
        </w:rPr>
        <w:t xml:space="preserve">پس از </w:t>
      </w:r>
      <w:proofErr w:type="spellStart"/>
      <w:r>
        <w:rPr>
          <w:rFonts w:hint="cs"/>
          <w:rtl/>
        </w:rPr>
        <w:t>نرمال‌سازی</w:t>
      </w:r>
      <w:proofErr w:type="spellEnd"/>
      <w:r>
        <w:rPr>
          <w:rFonts w:hint="cs"/>
          <w:rtl/>
        </w:rPr>
        <w:t xml:space="preserve"> و متعادل کردن </w:t>
      </w:r>
      <w:proofErr w:type="spellStart"/>
      <w:r>
        <w:rPr>
          <w:rFonts w:hint="cs"/>
          <w:rtl/>
        </w:rPr>
        <w:t>داده‌ها</w:t>
      </w:r>
      <w:proofErr w:type="spellEnd"/>
      <w:r w:rsidR="00D12C37">
        <w:rPr>
          <w:rFonts w:hint="cs"/>
          <w:rtl/>
        </w:rPr>
        <w:t xml:space="preserve"> حالا </w:t>
      </w:r>
      <w:proofErr w:type="spellStart"/>
      <w:r w:rsidR="00D12C37">
        <w:rPr>
          <w:rFonts w:hint="cs"/>
          <w:rtl/>
        </w:rPr>
        <w:t>داده‌ها</w:t>
      </w:r>
      <w:proofErr w:type="spellEnd"/>
      <w:r w:rsidR="00D12C37">
        <w:rPr>
          <w:rFonts w:hint="cs"/>
          <w:rtl/>
        </w:rPr>
        <w:t xml:space="preserve"> تقریبا آماده برای یادگیری هستند. </w:t>
      </w:r>
      <w:proofErr w:type="spellStart"/>
      <w:r w:rsidR="004608CC">
        <w:rPr>
          <w:rFonts w:hint="cs"/>
          <w:rtl/>
        </w:rPr>
        <w:t>داده‌هایی</w:t>
      </w:r>
      <w:proofErr w:type="spellEnd"/>
      <w:r w:rsidR="004608CC">
        <w:rPr>
          <w:rFonts w:hint="cs"/>
          <w:rtl/>
        </w:rPr>
        <w:t xml:space="preserve"> که لیبل </w:t>
      </w:r>
      <w:proofErr w:type="spellStart"/>
      <w:r w:rsidR="004608CC">
        <w:rPr>
          <w:rFonts w:hint="cs"/>
          <w:rtl/>
        </w:rPr>
        <w:t>آن‌ها</w:t>
      </w:r>
      <w:proofErr w:type="spellEnd"/>
      <w:r w:rsidR="004608CC">
        <w:rPr>
          <w:rFonts w:hint="cs"/>
          <w:rtl/>
        </w:rPr>
        <w:t xml:space="preserve"> مربوط به خرید </w:t>
      </w:r>
      <w:r w:rsidR="004608CC">
        <w:t>n</w:t>
      </w:r>
      <w:r w:rsidR="004608CC">
        <w:rPr>
          <w:rFonts w:hint="cs"/>
          <w:rtl/>
        </w:rPr>
        <w:t xml:space="preserve"> ام مشتری است حدود یک میلیون و صد هزار رکورد و </w:t>
      </w:r>
      <w:proofErr w:type="spellStart"/>
      <w:r w:rsidR="004608CC">
        <w:rPr>
          <w:rFonts w:hint="cs"/>
          <w:rtl/>
        </w:rPr>
        <w:t>داده‌هایی</w:t>
      </w:r>
      <w:proofErr w:type="spellEnd"/>
      <w:r w:rsidR="004608CC">
        <w:rPr>
          <w:rFonts w:hint="cs"/>
          <w:rtl/>
        </w:rPr>
        <w:t xml:space="preserve"> که لیبل </w:t>
      </w:r>
      <w:proofErr w:type="spellStart"/>
      <w:r w:rsidR="004608CC">
        <w:rPr>
          <w:rFonts w:hint="cs"/>
          <w:rtl/>
        </w:rPr>
        <w:t>آن‌ها</w:t>
      </w:r>
      <w:proofErr w:type="spellEnd"/>
      <w:r w:rsidR="004608CC">
        <w:rPr>
          <w:rFonts w:hint="cs"/>
          <w:rtl/>
        </w:rPr>
        <w:t xml:space="preserve"> مربوط به خرید </w:t>
      </w:r>
      <w:r w:rsidR="004608CC">
        <w:t>n-1</w:t>
      </w:r>
      <w:r w:rsidR="004608CC">
        <w:rPr>
          <w:rFonts w:hint="cs"/>
          <w:rtl/>
        </w:rPr>
        <w:t xml:space="preserve"> ام است حدود۹۶۰ هزار رکورد هستند. برای آموزش مدل هر چه از </w:t>
      </w:r>
      <w:proofErr w:type="spellStart"/>
      <w:r w:rsidR="004608CC">
        <w:rPr>
          <w:rFonts w:hint="cs"/>
          <w:rtl/>
        </w:rPr>
        <w:t>داده‌های</w:t>
      </w:r>
      <w:proofErr w:type="spellEnd"/>
      <w:r w:rsidR="004608CC">
        <w:rPr>
          <w:rFonts w:hint="cs"/>
          <w:rtl/>
        </w:rPr>
        <w:t xml:space="preserve"> بیشتری استفاده کنیم بهتر است. اما برای اینکه در صورت بیش برازش مدل بتوانیم آن را تشخیص دهیم، باید بخشی از </w:t>
      </w:r>
      <w:proofErr w:type="spellStart"/>
      <w:r w:rsidR="004608CC">
        <w:rPr>
          <w:rFonts w:hint="cs"/>
          <w:rtl/>
        </w:rPr>
        <w:t>داده‌ها</w:t>
      </w:r>
      <w:proofErr w:type="spellEnd"/>
      <w:r w:rsidR="004608CC">
        <w:rPr>
          <w:rFonts w:hint="cs"/>
          <w:rtl/>
        </w:rPr>
        <w:t xml:space="preserve"> را برای تست مدل کنار بگذاریم. </w:t>
      </w:r>
      <w:proofErr w:type="spellStart"/>
      <w:r w:rsidR="004608CC">
        <w:rPr>
          <w:rFonts w:hint="cs"/>
          <w:rtl/>
        </w:rPr>
        <w:t>داده‌هایی</w:t>
      </w:r>
      <w:proofErr w:type="spellEnd"/>
      <w:r w:rsidR="004608CC">
        <w:rPr>
          <w:rFonts w:hint="cs"/>
          <w:rtl/>
        </w:rPr>
        <w:t xml:space="preserve"> که برای تست مدل کنار گذاشته </w:t>
      </w:r>
      <w:proofErr w:type="spellStart"/>
      <w:r w:rsidR="004608CC">
        <w:rPr>
          <w:rFonts w:hint="cs"/>
          <w:rtl/>
        </w:rPr>
        <w:t>می‌شوند</w:t>
      </w:r>
      <w:proofErr w:type="spellEnd"/>
      <w:r w:rsidR="004608CC">
        <w:rPr>
          <w:rFonts w:hint="cs"/>
          <w:rtl/>
        </w:rPr>
        <w:t xml:space="preserve"> نباید از ۲۰ الی ۲۵ درصد کل مجموعه بیشتر باشند. </w:t>
      </w:r>
      <w:r w:rsidR="00CF5A01">
        <w:rPr>
          <w:rFonts w:hint="cs"/>
          <w:rtl/>
        </w:rPr>
        <w:t xml:space="preserve">هر چه </w:t>
      </w:r>
      <w:proofErr w:type="spellStart"/>
      <w:r w:rsidR="00CF5A01">
        <w:rPr>
          <w:rFonts w:hint="cs"/>
          <w:rtl/>
        </w:rPr>
        <w:t>دیتاست</w:t>
      </w:r>
      <w:proofErr w:type="spellEnd"/>
      <w:r w:rsidR="00CF5A01">
        <w:rPr>
          <w:rFonts w:hint="cs"/>
          <w:rtl/>
        </w:rPr>
        <w:t xml:space="preserve"> بزرگتر باشد (منظور این است که </w:t>
      </w:r>
      <w:proofErr w:type="spellStart"/>
      <w:r w:rsidR="00CF5A01">
        <w:rPr>
          <w:rFonts w:hint="cs"/>
          <w:rtl/>
        </w:rPr>
        <w:t>ردیف‌های</w:t>
      </w:r>
      <w:proofErr w:type="spellEnd"/>
      <w:r w:rsidR="00CF5A01">
        <w:rPr>
          <w:rFonts w:hint="cs"/>
          <w:rtl/>
        </w:rPr>
        <w:t xml:space="preserve"> بیشتری داشته باشد) این درصد </w:t>
      </w:r>
      <w:proofErr w:type="spellStart"/>
      <w:r w:rsidR="00CF5A01">
        <w:rPr>
          <w:rFonts w:hint="cs"/>
          <w:rtl/>
        </w:rPr>
        <w:t>می‌تواند</w:t>
      </w:r>
      <w:proofErr w:type="spellEnd"/>
      <w:r w:rsidR="00CF5A01">
        <w:rPr>
          <w:rFonts w:hint="cs"/>
          <w:rtl/>
        </w:rPr>
        <w:t xml:space="preserve"> کمتر و کمتر شود. برای این </w:t>
      </w:r>
      <w:proofErr w:type="spellStart"/>
      <w:r w:rsidR="00CF5A01">
        <w:rPr>
          <w:rFonts w:hint="cs"/>
          <w:rtl/>
        </w:rPr>
        <w:t>دیتاست</w:t>
      </w:r>
      <w:proofErr w:type="spellEnd"/>
      <w:r w:rsidR="00CF5A01">
        <w:rPr>
          <w:rFonts w:hint="cs"/>
          <w:rtl/>
        </w:rPr>
        <w:t xml:space="preserve"> حدود ۱۵ درصد از </w:t>
      </w:r>
      <w:proofErr w:type="spellStart"/>
      <w:r w:rsidR="00CF5A01">
        <w:rPr>
          <w:rFonts w:hint="cs"/>
          <w:rtl/>
        </w:rPr>
        <w:t>داده‌ها</w:t>
      </w:r>
      <w:proofErr w:type="spellEnd"/>
      <w:r w:rsidR="00CF5A01">
        <w:rPr>
          <w:rFonts w:hint="cs"/>
          <w:rtl/>
        </w:rPr>
        <w:t xml:space="preserve"> را برای تست کارایی </w:t>
      </w:r>
      <w:proofErr w:type="spellStart"/>
      <w:r w:rsidR="00CF5A01">
        <w:rPr>
          <w:rFonts w:hint="cs"/>
          <w:rtl/>
        </w:rPr>
        <w:t>مدل‌ها</w:t>
      </w:r>
      <w:proofErr w:type="spellEnd"/>
      <w:r w:rsidR="00CF5A01">
        <w:rPr>
          <w:rFonts w:hint="cs"/>
          <w:rtl/>
        </w:rPr>
        <w:t xml:space="preserve"> جدا </w:t>
      </w:r>
      <w:proofErr w:type="spellStart"/>
      <w:r w:rsidR="00CF5A01">
        <w:rPr>
          <w:rFonts w:hint="cs"/>
          <w:rtl/>
        </w:rPr>
        <w:t>می‌کنیم</w:t>
      </w:r>
      <w:proofErr w:type="spellEnd"/>
      <w:r w:rsidR="00CF5A01">
        <w:rPr>
          <w:rFonts w:hint="cs"/>
          <w:rtl/>
        </w:rPr>
        <w:t xml:space="preserve">. باید توجه کنیم طبق </w:t>
      </w:r>
      <w:proofErr w:type="spellStart"/>
      <w:r w:rsidR="00CF5A01">
        <w:rPr>
          <w:rFonts w:hint="cs"/>
          <w:rtl/>
        </w:rPr>
        <w:t>آمچه</w:t>
      </w:r>
      <w:proofErr w:type="spellEnd"/>
      <w:r w:rsidR="00CF5A01">
        <w:rPr>
          <w:rFonts w:hint="cs"/>
          <w:rtl/>
        </w:rPr>
        <w:t xml:space="preserve"> در بخش ۱-۶ گفته شد، نباید </w:t>
      </w:r>
      <w:proofErr w:type="spellStart"/>
      <w:r w:rsidR="00CF5A01">
        <w:rPr>
          <w:rFonts w:hint="cs"/>
          <w:rtl/>
        </w:rPr>
        <w:t>دیتایی</w:t>
      </w:r>
      <w:proofErr w:type="spellEnd"/>
      <w:r w:rsidR="00CF5A01">
        <w:rPr>
          <w:rFonts w:hint="cs"/>
          <w:rtl/>
        </w:rPr>
        <w:t xml:space="preserve"> که قرار است در تست مدل پیشبینی شود، در آموزش آن استفاده شده باشد.</w:t>
      </w:r>
      <w:r w:rsidR="00B912E1">
        <w:rPr>
          <w:rFonts w:hint="cs"/>
          <w:rtl/>
        </w:rPr>
        <w:t xml:space="preserve"> به این دلیل تنها از </w:t>
      </w:r>
      <w:proofErr w:type="spellStart"/>
      <w:r w:rsidR="00B912E1">
        <w:rPr>
          <w:rFonts w:hint="cs"/>
          <w:rtl/>
        </w:rPr>
        <w:t>داده‌هایی</w:t>
      </w:r>
      <w:proofErr w:type="spellEnd"/>
      <w:r w:rsidR="00B912E1">
        <w:rPr>
          <w:rFonts w:hint="cs"/>
          <w:rtl/>
        </w:rPr>
        <w:t xml:space="preserve"> که خرید </w:t>
      </w:r>
      <w:r w:rsidR="00B912E1">
        <w:t>n</w:t>
      </w:r>
      <w:r w:rsidR="00B912E1">
        <w:rPr>
          <w:rFonts w:hint="cs"/>
          <w:rtl/>
        </w:rPr>
        <w:t xml:space="preserve"> ام را پیشبینی </w:t>
      </w:r>
      <w:proofErr w:type="spellStart"/>
      <w:r w:rsidR="00B912E1">
        <w:rPr>
          <w:rFonts w:hint="cs"/>
          <w:rtl/>
        </w:rPr>
        <w:t>می‌کنند</w:t>
      </w:r>
      <w:proofErr w:type="spellEnd"/>
      <w:r w:rsidR="00B912E1">
        <w:rPr>
          <w:rFonts w:hint="cs"/>
          <w:rtl/>
        </w:rPr>
        <w:t xml:space="preserve"> به </w:t>
      </w:r>
      <w:proofErr w:type="spellStart"/>
      <w:r w:rsidR="00B912E1">
        <w:rPr>
          <w:rFonts w:hint="cs"/>
          <w:rtl/>
        </w:rPr>
        <w:t>اندازه‌ی</w:t>
      </w:r>
      <w:proofErr w:type="spellEnd"/>
      <w:r w:rsidR="00B912E1">
        <w:rPr>
          <w:rFonts w:hint="cs"/>
          <w:rtl/>
        </w:rPr>
        <w:t xml:space="preserve"> حدود ۱۵ درصد کل </w:t>
      </w:r>
      <w:proofErr w:type="spellStart"/>
      <w:r w:rsidR="00B912E1">
        <w:rPr>
          <w:rFonts w:hint="cs"/>
          <w:rtl/>
        </w:rPr>
        <w:t>داده‌ها</w:t>
      </w:r>
      <w:proofErr w:type="spellEnd"/>
      <w:r w:rsidR="00B912E1">
        <w:rPr>
          <w:rFonts w:hint="cs"/>
          <w:rtl/>
        </w:rPr>
        <w:t xml:space="preserve"> در </w:t>
      </w:r>
      <w:proofErr w:type="spellStart"/>
      <w:r w:rsidR="00B912E1">
        <w:rPr>
          <w:rFonts w:hint="cs"/>
          <w:rtl/>
        </w:rPr>
        <w:t>داده‌های</w:t>
      </w:r>
      <w:proofErr w:type="spellEnd"/>
      <w:r w:rsidR="00B912E1">
        <w:rPr>
          <w:rFonts w:hint="cs"/>
          <w:rtl/>
        </w:rPr>
        <w:t xml:space="preserve"> تست نگه </w:t>
      </w:r>
      <w:proofErr w:type="spellStart"/>
      <w:r w:rsidR="00B912E1">
        <w:rPr>
          <w:rFonts w:hint="cs"/>
          <w:rtl/>
        </w:rPr>
        <w:t>می‌داریم</w:t>
      </w:r>
      <w:proofErr w:type="spellEnd"/>
      <w:r w:rsidR="00B912E1">
        <w:rPr>
          <w:rFonts w:hint="cs"/>
          <w:rtl/>
        </w:rPr>
        <w:t xml:space="preserve"> و از باقی </w:t>
      </w:r>
      <w:proofErr w:type="spellStart"/>
      <w:r w:rsidR="00B912E1">
        <w:rPr>
          <w:rFonts w:hint="cs"/>
          <w:rtl/>
        </w:rPr>
        <w:t>ردیف‌ها</w:t>
      </w:r>
      <w:proofErr w:type="spellEnd"/>
      <w:r w:rsidR="00B912E1">
        <w:rPr>
          <w:rFonts w:hint="cs"/>
          <w:rtl/>
        </w:rPr>
        <w:t xml:space="preserve"> برای آموزش مدل استفاده </w:t>
      </w:r>
      <w:proofErr w:type="spellStart"/>
      <w:r w:rsidR="00B912E1">
        <w:rPr>
          <w:rFonts w:hint="cs"/>
          <w:rtl/>
        </w:rPr>
        <w:t>می‌کنیم</w:t>
      </w:r>
      <w:proofErr w:type="spellEnd"/>
      <w:r w:rsidR="00B912E1">
        <w:rPr>
          <w:rFonts w:hint="cs"/>
          <w:rtl/>
        </w:rPr>
        <w:t>. در نهایت ۳۳۰ هزار ردیف برای تست و یک م</w:t>
      </w:r>
      <w:r w:rsidR="00571BC5">
        <w:rPr>
          <w:rFonts w:hint="cs"/>
          <w:rtl/>
        </w:rPr>
        <w:t>ی</w:t>
      </w:r>
      <w:r w:rsidR="00B912E1">
        <w:rPr>
          <w:rFonts w:hint="cs"/>
          <w:rtl/>
        </w:rPr>
        <w:t xml:space="preserve">لیون و ۷۳۰ هزار ردیف برای آموزش خواهیم داشت. حال </w:t>
      </w:r>
      <w:proofErr w:type="spellStart"/>
      <w:r w:rsidR="00B912E1">
        <w:rPr>
          <w:rFonts w:hint="cs"/>
          <w:rtl/>
        </w:rPr>
        <w:t>مدل‌های</w:t>
      </w:r>
      <w:proofErr w:type="spellEnd"/>
      <w:r w:rsidR="00B912E1">
        <w:rPr>
          <w:rFonts w:hint="cs"/>
          <w:rtl/>
        </w:rPr>
        <w:t xml:space="preserve"> یادگیری ماشین را انتخاب کرده و شروع به آنان </w:t>
      </w:r>
      <w:proofErr w:type="spellStart"/>
      <w:r w:rsidR="00B912E1">
        <w:rPr>
          <w:rFonts w:hint="cs"/>
          <w:rtl/>
        </w:rPr>
        <w:t>می‌کنیم</w:t>
      </w:r>
      <w:proofErr w:type="spellEnd"/>
      <w:r w:rsidR="00B912E1">
        <w:rPr>
          <w:rFonts w:hint="cs"/>
          <w:rtl/>
        </w:rPr>
        <w:t>.</w:t>
      </w:r>
    </w:p>
    <w:p w14:paraId="5A58DAFB" w14:textId="58FBAA2A" w:rsidR="000106C1" w:rsidRDefault="0090594D" w:rsidP="000106C1">
      <w:pPr>
        <w:rPr>
          <w:rtl/>
        </w:rPr>
      </w:pPr>
      <w:r>
        <w:rPr>
          <w:rFonts w:hint="cs"/>
          <w:rtl/>
        </w:rPr>
        <w:t xml:space="preserve">در ابتدا باید به این نکته توجه کنیم که برخی از </w:t>
      </w:r>
      <w:proofErr w:type="spellStart"/>
      <w:r>
        <w:rPr>
          <w:rFonts w:hint="cs"/>
          <w:rtl/>
        </w:rPr>
        <w:t>مدل‌ها</w:t>
      </w:r>
      <w:proofErr w:type="spellEnd"/>
      <w:r>
        <w:rPr>
          <w:rFonts w:hint="cs"/>
          <w:rtl/>
        </w:rPr>
        <w:t xml:space="preserve"> برای </w:t>
      </w:r>
      <w:proofErr w:type="spellStart"/>
      <w:r>
        <w:rPr>
          <w:rFonts w:hint="cs"/>
          <w:rtl/>
        </w:rPr>
        <w:t>دیتاست‌های</w:t>
      </w:r>
      <w:proofErr w:type="spellEnd"/>
      <w:r>
        <w:rPr>
          <w:rFonts w:hint="cs"/>
          <w:rtl/>
        </w:rPr>
        <w:t xml:space="preserve"> بزرگ کارایی مناسبی ندارند و برخی نیز زمان اجرای بسیار زیادی برای این نوع </w:t>
      </w:r>
      <w:proofErr w:type="spellStart"/>
      <w:r>
        <w:rPr>
          <w:rFonts w:hint="cs"/>
          <w:rtl/>
        </w:rPr>
        <w:t>دیتاست‌ها</w:t>
      </w:r>
      <w:proofErr w:type="spellEnd"/>
      <w:r>
        <w:rPr>
          <w:rFonts w:hint="cs"/>
          <w:rtl/>
        </w:rPr>
        <w:t xml:space="preserve"> خواهند داشت. به عنوان مثال در روش </w:t>
      </w:r>
      <w:r>
        <w:t>KNN</w:t>
      </w:r>
      <w:r>
        <w:rPr>
          <w:rFonts w:hint="cs"/>
          <w:rtl/>
        </w:rPr>
        <w:t xml:space="preserve"> مدل باید فاصله‌ی ۳۹ بعدی بین یک میلیون و ۷۰۰ هزار ردیف را محاسبه کند تا در نهایت بر اساس </w:t>
      </w:r>
      <w:r w:rsidR="00CB05E7">
        <w:t>K</w:t>
      </w:r>
      <w:r w:rsidR="00CB05E7">
        <w:rPr>
          <w:rFonts w:hint="cs"/>
          <w:rtl/>
        </w:rPr>
        <w:t xml:space="preserve"> </w:t>
      </w:r>
      <w:proofErr w:type="spellStart"/>
      <w:r w:rsidR="00CB05E7">
        <w:rPr>
          <w:rFonts w:hint="cs"/>
          <w:rtl/>
        </w:rPr>
        <w:t>همسایه‌ی</w:t>
      </w:r>
      <w:proofErr w:type="spellEnd"/>
      <w:r w:rsidR="00CB05E7">
        <w:rPr>
          <w:rFonts w:hint="cs"/>
          <w:rtl/>
        </w:rPr>
        <w:t xml:space="preserve"> نزدیک </w:t>
      </w:r>
      <w:r w:rsidR="000106C1">
        <w:rPr>
          <w:rFonts w:hint="cs"/>
          <w:rtl/>
        </w:rPr>
        <w:t xml:space="preserve">کلاس آن ردیف را مشخص کند. پس این روش </w:t>
      </w:r>
      <w:proofErr w:type="spellStart"/>
      <w:r w:rsidR="000106C1">
        <w:rPr>
          <w:rFonts w:hint="cs"/>
          <w:rtl/>
        </w:rPr>
        <w:t>نمی‌تواند</w:t>
      </w:r>
      <w:proofErr w:type="spellEnd"/>
      <w:r w:rsidR="000106C1">
        <w:rPr>
          <w:rFonts w:hint="cs"/>
          <w:rtl/>
        </w:rPr>
        <w:t xml:space="preserve"> روش مناسبی برای پیشبینی باشد. در نهایت ۷ مدل که در جدول زیر آورده شده </w:t>
      </w:r>
      <w:proofErr w:type="spellStart"/>
      <w:r w:rsidR="000106C1">
        <w:rPr>
          <w:rFonts w:hint="cs"/>
          <w:rtl/>
        </w:rPr>
        <w:t>اند</w:t>
      </w:r>
      <w:proofErr w:type="spellEnd"/>
      <w:r w:rsidR="000106C1">
        <w:rPr>
          <w:rFonts w:hint="cs"/>
          <w:rtl/>
        </w:rPr>
        <w:t xml:space="preserve"> برای پیشبینی سبد خرید بعدی مشتری </w:t>
      </w:r>
      <w:r w:rsidR="00703488">
        <w:rPr>
          <w:rFonts w:hint="cs"/>
          <w:rtl/>
        </w:rPr>
        <w:t>آموزش داده</w:t>
      </w:r>
      <w:r w:rsidR="000106C1">
        <w:rPr>
          <w:rFonts w:hint="cs"/>
          <w:rtl/>
        </w:rPr>
        <w:t xml:space="preserve"> </w:t>
      </w:r>
      <w:proofErr w:type="spellStart"/>
      <w:r w:rsidR="000106C1">
        <w:rPr>
          <w:rFonts w:hint="cs"/>
          <w:rtl/>
        </w:rPr>
        <w:t>شده</w:t>
      </w:r>
      <w:r w:rsidR="00703488">
        <w:rPr>
          <w:rFonts w:hint="cs"/>
          <w:rtl/>
        </w:rPr>
        <w:t>‌</w:t>
      </w:r>
      <w:r w:rsidR="000106C1">
        <w:rPr>
          <w:rFonts w:hint="cs"/>
          <w:rtl/>
        </w:rPr>
        <w:t>اند</w:t>
      </w:r>
      <w:proofErr w:type="spellEnd"/>
      <w:r w:rsidR="000106C1">
        <w:rPr>
          <w:rFonts w:hint="cs"/>
          <w:rtl/>
        </w:rPr>
        <w:t>.</w:t>
      </w:r>
      <w:r w:rsidR="00703488">
        <w:rPr>
          <w:rFonts w:hint="cs"/>
          <w:rtl/>
        </w:rPr>
        <w:t xml:space="preserve"> </w:t>
      </w:r>
      <w:r w:rsidR="001B55B9">
        <w:rPr>
          <w:rFonts w:hint="cs"/>
          <w:rtl/>
        </w:rPr>
        <w:t xml:space="preserve">برای ارزیابی عملکرد </w:t>
      </w:r>
      <w:proofErr w:type="spellStart"/>
      <w:r w:rsidR="001B55B9">
        <w:rPr>
          <w:rFonts w:hint="cs"/>
          <w:rtl/>
        </w:rPr>
        <w:t>مدل‌ها</w:t>
      </w:r>
      <w:proofErr w:type="spellEnd"/>
      <w:r w:rsidR="001B55B9">
        <w:rPr>
          <w:rFonts w:hint="cs"/>
          <w:rtl/>
        </w:rPr>
        <w:t xml:space="preserve"> باید توجه کنیم که کلاسی که مدل برای یک ردیف تعیین می‌کند </w:t>
      </w:r>
      <w:proofErr w:type="spellStart"/>
      <w:r w:rsidR="001B55B9">
        <w:rPr>
          <w:rFonts w:hint="cs"/>
          <w:rtl/>
        </w:rPr>
        <w:t>می‌تواند</w:t>
      </w:r>
      <w:proofErr w:type="spellEnd"/>
      <w:r w:rsidR="001B55B9">
        <w:rPr>
          <w:rFonts w:hint="cs"/>
          <w:rtl/>
        </w:rPr>
        <w:t xml:space="preserve"> صفر یا یک باشد و هر کدام از این </w:t>
      </w:r>
      <w:proofErr w:type="spellStart"/>
      <w:r w:rsidR="001B55B9">
        <w:rPr>
          <w:rFonts w:hint="cs"/>
          <w:rtl/>
        </w:rPr>
        <w:t>پاسخ‌ها</w:t>
      </w:r>
      <w:proofErr w:type="spellEnd"/>
      <w:r w:rsidR="001B55B9">
        <w:rPr>
          <w:rFonts w:hint="cs"/>
          <w:rtl/>
        </w:rPr>
        <w:t xml:space="preserve"> ممکن است صحیح یا غلط باشند بنابراین در ارزیابی عملکرد یک مدل یک کلاس پیشبینی شده </w:t>
      </w:r>
      <w:proofErr w:type="spellStart"/>
      <w:r w:rsidR="001B55B9">
        <w:rPr>
          <w:rFonts w:hint="cs"/>
          <w:rtl/>
        </w:rPr>
        <w:t>می‌تواند</w:t>
      </w:r>
      <w:proofErr w:type="spellEnd"/>
      <w:r w:rsidR="001B55B9">
        <w:rPr>
          <w:rFonts w:hint="cs"/>
          <w:rtl/>
        </w:rPr>
        <w:t xml:space="preserve"> ۴ حالت داشته باشد که با </w:t>
      </w:r>
      <w:r w:rsidR="001B55B9">
        <w:t xml:space="preserve">True </w:t>
      </w:r>
      <w:r w:rsidR="001C1100">
        <w:rPr>
          <w:rFonts w:cs="Calibri"/>
        </w:rPr>
        <w:t>P</w:t>
      </w:r>
      <w:r w:rsidR="001B55B9">
        <w:t>ositive</w:t>
      </w:r>
      <w:r w:rsidR="001B55B9">
        <w:rPr>
          <w:rFonts w:hint="cs"/>
          <w:rtl/>
        </w:rPr>
        <w:t xml:space="preserve">، </w:t>
      </w:r>
      <w:r w:rsidR="001B55B9">
        <w:t xml:space="preserve">False </w:t>
      </w:r>
      <w:r w:rsidR="001C1100">
        <w:t>P</w:t>
      </w:r>
      <w:r w:rsidR="001B55B9">
        <w:t>ositive</w:t>
      </w:r>
      <w:r w:rsidR="001B55B9">
        <w:rPr>
          <w:rFonts w:hint="cs"/>
          <w:rtl/>
        </w:rPr>
        <w:t xml:space="preserve">، </w:t>
      </w:r>
      <w:r w:rsidR="001B55B9">
        <w:t xml:space="preserve">True </w:t>
      </w:r>
      <w:r w:rsidR="001C1100">
        <w:t>N</w:t>
      </w:r>
      <w:r w:rsidR="001B55B9">
        <w:t>egative</w:t>
      </w:r>
      <w:r w:rsidR="001B55B9">
        <w:rPr>
          <w:rFonts w:hint="cs"/>
          <w:rtl/>
        </w:rPr>
        <w:t xml:space="preserve"> و </w:t>
      </w:r>
      <w:r w:rsidR="001B55B9">
        <w:t xml:space="preserve">False </w:t>
      </w:r>
      <w:r w:rsidR="001C1100">
        <w:t>Ne</w:t>
      </w:r>
      <w:r w:rsidR="001B55B9">
        <w:t>gative</w:t>
      </w:r>
      <w:r w:rsidR="001C1100">
        <w:rPr>
          <w:rFonts w:hint="cs"/>
          <w:rtl/>
        </w:rPr>
        <w:t xml:space="preserve"> مشخص </w:t>
      </w:r>
      <w:proofErr w:type="spellStart"/>
      <w:r w:rsidR="001C1100">
        <w:rPr>
          <w:rFonts w:hint="cs"/>
          <w:rtl/>
        </w:rPr>
        <w:t>می‌شوند</w:t>
      </w:r>
      <w:proofErr w:type="spellEnd"/>
      <w:r w:rsidR="001C1100">
        <w:rPr>
          <w:rFonts w:hint="cs"/>
          <w:rtl/>
        </w:rPr>
        <w:t xml:space="preserve">. همانطور که در بخش ۳-۶ اشاره شد، </w:t>
      </w:r>
      <w:proofErr w:type="spellStart"/>
      <w:r w:rsidR="001C1100">
        <w:rPr>
          <w:rFonts w:hint="cs"/>
          <w:rtl/>
        </w:rPr>
        <w:t>داده‌هایی</w:t>
      </w:r>
      <w:proofErr w:type="spellEnd"/>
      <w:r w:rsidR="001C1100">
        <w:rPr>
          <w:rFonts w:hint="cs"/>
          <w:rtl/>
        </w:rPr>
        <w:t xml:space="preserve"> که لیبل ۱ دارند بسیار کمتر از لیبل صفر هستند </w:t>
      </w:r>
      <w:r w:rsidR="00D04CFA">
        <w:rPr>
          <w:rFonts w:hint="cs"/>
          <w:rtl/>
        </w:rPr>
        <w:t xml:space="preserve">اما بر خلاف آموزش، </w:t>
      </w:r>
      <w:r w:rsidR="003907B5">
        <w:rPr>
          <w:rFonts w:hint="cs"/>
          <w:rtl/>
        </w:rPr>
        <w:t xml:space="preserve">در تست مدل باید از </w:t>
      </w:r>
      <w:proofErr w:type="spellStart"/>
      <w:r w:rsidR="003907B5">
        <w:rPr>
          <w:rFonts w:hint="cs"/>
          <w:rtl/>
        </w:rPr>
        <w:t>داده‌های</w:t>
      </w:r>
      <w:proofErr w:type="spellEnd"/>
      <w:r w:rsidR="003907B5">
        <w:rPr>
          <w:rFonts w:hint="cs"/>
          <w:rtl/>
        </w:rPr>
        <w:t xml:space="preserve"> واقعی استفاده کنیم زیرا می‌خواهیم </w:t>
      </w:r>
      <w:r w:rsidR="00D04CFA">
        <w:rPr>
          <w:rFonts w:hint="cs"/>
          <w:rtl/>
        </w:rPr>
        <w:t xml:space="preserve">کارایی </w:t>
      </w:r>
      <w:r w:rsidR="003907B5">
        <w:rPr>
          <w:rFonts w:hint="cs"/>
          <w:rtl/>
        </w:rPr>
        <w:t xml:space="preserve">مدل در هنگامی که قرار است با </w:t>
      </w:r>
      <w:proofErr w:type="spellStart"/>
      <w:r w:rsidR="003907B5">
        <w:rPr>
          <w:rFonts w:hint="cs"/>
          <w:rtl/>
        </w:rPr>
        <w:t>داده‌های</w:t>
      </w:r>
      <w:proofErr w:type="spellEnd"/>
      <w:r w:rsidR="003907B5">
        <w:rPr>
          <w:rFonts w:hint="cs"/>
          <w:rtl/>
        </w:rPr>
        <w:t xml:space="preserve"> واقعی کار کند</w:t>
      </w:r>
      <w:r w:rsidR="00757AF5">
        <w:rPr>
          <w:rFonts w:hint="cs"/>
          <w:rtl/>
        </w:rPr>
        <w:t xml:space="preserve"> را ببینیم</w:t>
      </w:r>
      <w:r w:rsidR="003907B5">
        <w:rPr>
          <w:rFonts w:hint="cs"/>
          <w:rtl/>
        </w:rPr>
        <w:t>. بنابراین</w:t>
      </w:r>
      <w:r w:rsidR="00D04CFA">
        <w:rPr>
          <w:rFonts w:hint="cs"/>
          <w:rtl/>
        </w:rPr>
        <w:t xml:space="preserve"> اگر از </w:t>
      </w:r>
      <w:proofErr w:type="spellStart"/>
      <w:r w:rsidR="00D04CFA">
        <w:rPr>
          <w:rFonts w:hint="cs"/>
          <w:rtl/>
        </w:rPr>
        <w:t>روش‌های</w:t>
      </w:r>
      <w:proofErr w:type="spellEnd"/>
      <w:r w:rsidR="00D04CFA">
        <w:rPr>
          <w:rFonts w:hint="cs"/>
          <w:rtl/>
        </w:rPr>
        <w:t xml:space="preserve"> متعادل سازی استفاده کنم به ارزیابی صحیحی از مدل دست پیدا </w:t>
      </w:r>
      <w:proofErr w:type="spellStart"/>
      <w:r w:rsidR="00D04CFA">
        <w:rPr>
          <w:rFonts w:hint="cs"/>
          <w:rtl/>
        </w:rPr>
        <w:t>نمی‌کنیم</w:t>
      </w:r>
      <w:proofErr w:type="spellEnd"/>
      <w:r w:rsidR="00D04CFA">
        <w:rPr>
          <w:rFonts w:hint="cs"/>
          <w:rtl/>
        </w:rPr>
        <w:t xml:space="preserve">. به علاوه مطمئن نیستیم که </w:t>
      </w:r>
      <w:proofErr w:type="spellStart"/>
      <w:r w:rsidR="00D04CFA">
        <w:rPr>
          <w:rFonts w:hint="cs"/>
          <w:rtl/>
        </w:rPr>
        <w:t>داده‌های</w:t>
      </w:r>
      <w:proofErr w:type="spellEnd"/>
      <w:r w:rsidR="00D04CFA">
        <w:rPr>
          <w:rFonts w:hint="cs"/>
          <w:rtl/>
        </w:rPr>
        <w:t xml:space="preserve"> مصنوعی تولید شده توسط </w:t>
      </w:r>
      <w:proofErr w:type="spellStart"/>
      <w:r w:rsidR="00D04CFA">
        <w:rPr>
          <w:rFonts w:hint="cs"/>
          <w:rtl/>
        </w:rPr>
        <w:t>الگوریتم</w:t>
      </w:r>
      <w:proofErr w:type="spellEnd"/>
      <w:r w:rsidR="00D04CFA">
        <w:rPr>
          <w:rFonts w:hint="cs"/>
          <w:rtl/>
        </w:rPr>
        <w:t xml:space="preserve"> متعادل سازی </w:t>
      </w:r>
      <w:proofErr w:type="spellStart"/>
      <w:r w:rsidR="00D04CFA">
        <w:rPr>
          <w:rFonts w:hint="cs"/>
          <w:rtl/>
        </w:rPr>
        <w:t>واقعا</w:t>
      </w:r>
      <w:proofErr w:type="spellEnd"/>
      <w:r w:rsidR="00D04CFA">
        <w:rPr>
          <w:rFonts w:hint="cs"/>
          <w:rtl/>
        </w:rPr>
        <w:t xml:space="preserve"> لیبل نسبت داده شده را داشته باشند. </w:t>
      </w:r>
    </w:p>
    <w:p w14:paraId="29D379ED" w14:textId="123D6A5F" w:rsidR="00D04CFA" w:rsidRDefault="00D04CFA" w:rsidP="000106C1">
      <w:pPr>
        <w:rPr>
          <w:rtl/>
        </w:rPr>
      </w:pPr>
      <w:r>
        <w:rPr>
          <w:rFonts w:hint="cs"/>
          <w:rtl/>
        </w:rPr>
        <w:t xml:space="preserve">همانطور که </w:t>
      </w:r>
      <w:proofErr w:type="spellStart"/>
      <w:r>
        <w:rPr>
          <w:rFonts w:hint="cs"/>
          <w:rtl/>
        </w:rPr>
        <w:t>پیش‌تر</w:t>
      </w:r>
      <w:proofErr w:type="spellEnd"/>
      <w:r>
        <w:rPr>
          <w:rFonts w:hint="cs"/>
          <w:rtl/>
        </w:rPr>
        <w:t xml:space="preserve"> اشاره شد، پیشبینی درست کلاس ۱ برای ما اهمیت بیشتری دارد</w:t>
      </w:r>
      <w:r w:rsidR="00855411">
        <w:rPr>
          <w:rFonts w:hint="cs"/>
          <w:rtl/>
        </w:rPr>
        <w:t xml:space="preserve"> و معیار</w:t>
      </w:r>
      <w:r w:rsidR="00952F97">
        <w:rPr>
          <w:rFonts w:hint="cs"/>
          <w:rtl/>
        </w:rPr>
        <w:t xml:space="preserve"> </w:t>
      </w:r>
      <w:r w:rsidR="00952F97">
        <w:t>Accuracy</w:t>
      </w:r>
      <w:r w:rsidR="00952F97">
        <w:rPr>
          <w:rFonts w:hint="cs"/>
          <w:rtl/>
        </w:rPr>
        <w:t xml:space="preserve"> با توجه به اینکه بیشتر </w:t>
      </w:r>
      <w:proofErr w:type="spellStart"/>
      <w:r w:rsidR="00952F97">
        <w:rPr>
          <w:rFonts w:hint="cs"/>
          <w:rtl/>
        </w:rPr>
        <w:t>داده‌ها</w:t>
      </w:r>
      <w:proofErr w:type="spellEnd"/>
      <w:r w:rsidR="00952F97">
        <w:rPr>
          <w:rFonts w:hint="cs"/>
          <w:rtl/>
        </w:rPr>
        <w:t xml:space="preserve"> کلاس صفر دارند، </w:t>
      </w:r>
      <w:proofErr w:type="spellStart"/>
      <w:r w:rsidR="00952F97">
        <w:rPr>
          <w:rFonts w:hint="cs"/>
          <w:rtl/>
        </w:rPr>
        <w:t>نمی‌تواند</w:t>
      </w:r>
      <w:proofErr w:type="spellEnd"/>
      <w:r w:rsidR="00952F97">
        <w:rPr>
          <w:rFonts w:hint="cs"/>
          <w:rtl/>
        </w:rPr>
        <w:t xml:space="preserve"> معیار خوبی برای ارزیابی ما باشد. بنابراین از معیارهایی که تمرکز آن بر روی پاسخگویی صحیح به کلاس ۱ است استفاده </w:t>
      </w:r>
      <w:proofErr w:type="spellStart"/>
      <w:r w:rsidR="00952F97">
        <w:rPr>
          <w:rFonts w:hint="cs"/>
          <w:rtl/>
        </w:rPr>
        <w:t>می‌کنیم</w:t>
      </w:r>
      <w:proofErr w:type="spellEnd"/>
      <w:r w:rsidR="00952F97">
        <w:rPr>
          <w:rFonts w:hint="cs"/>
          <w:rtl/>
        </w:rPr>
        <w:t xml:space="preserve">. این معیارها عبارت </w:t>
      </w:r>
      <w:proofErr w:type="spellStart"/>
      <w:r w:rsidR="00952F97">
        <w:rPr>
          <w:rFonts w:hint="cs"/>
          <w:rtl/>
        </w:rPr>
        <w:t>اند</w:t>
      </w:r>
      <w:proofErr w:type="spellEnd"/>
      <w:r w:rsidR="00952F97">
        <w:rPr>
          <w:rFonts w:hint="cs"/>
          <w:rtl/>
        </w:rPr>
        <w:t xml:space="preserve"> از:</w:t>
      </w:r>
    </w:p>
    <w:p w14:paraId="59268039" w14:textId="79E845F7" w:rsidR="00952F97" w:rsidRPr="00073949" w:rsidRDefault="00952F97" w:rsidP="00952F97">
      <w:pPr>
        <w:pStyle w:val="ListParagraph"/>
        <w:numPr>
          <w:ilvl w:val="0"/>
          <w:numId w:val="31"/>
        </w:numPr>
        <w:rPr>
          <w:rFonts w:cs="Calibri"/>
        </w:rPr>
      </w:pPr>
      <w:r>
        <w:rPr>
          <w:rFonts w:cs="Calibri"/>
        </w:rPr>
        <w:t>Precision</w:t>
      </w:r>
      <w:r>
        <w:rPr>
          <w:rFonts w:cs="Calibri" w:hint="cs"/>
          <w:rtl/>
        </w:rPr>
        <w:t>:</w:t>
      </w:r>
      <w:r w:rsidR="00DA3D28">
        <w:rPr>
          <w:rFonts w:cs="Calibri" w:hint="cs"/>
          <w:rtl/>
        </w:rPr>
        <w:t xml:space="preserve"> </w:t>
      </w:r>
      <w:r w:rsidR="00DA3D28">
        <w:rPr>
          <w:rFonts w:hint="cs"/>
          <w:rtl/>
        </w:rPr>
        <w:t xml:space="preserve">این معیار مشخص می‌کند که چه میزان از </w:t>
      </w:r>
      <w:proofErr w:type="spellStart"/>
      <w:r w:rsidR="00DA3D28">
        <w:rPr>
          <w:rFonts w:hint="cs"/>
          <w:rtl/>
        </w:rPr>
        <w:t>ردیف‌هایی</w:t>
      </w:r>
      <w:proofErr w:type="spellEnd"/>
      <w:r w:rsidR="00DA3D28">
        <w:rPr>
          <w:rFonts w:hint="cs"/>
          <w:rtl/>
        </w:rPr>
        <w:t xml:space="preserve"> که مدل کلاس </w:t>
      </w:r>
      <w:proofErr w:type="spellStart"/>
      <w:r w:rsidR="00DA3D28">
        <w:rPr>
          <w:rFonts w:hint="cs"/>
          <w:rtl/>
        </w:rPr>
        <w:t>آن‌ها</w:t>
      </w:r>
      <w:proofErr w:type="spellEnd"/>
      <w:r w:rsidR="00DA3D28">
        <w:rPr>
          <w:rFonts w:hint="cs"/>
          <w:rtl/>
        </w:rPr>
        <w:t xml:space="preserve"> را ۱ پیشبینی کرده است، </w:t>
      </w:r>
      <w:proofErr w:type="spellStart"/>
      <w:r w:rsidR="00DA3D28">
        <w:rPr>
          <w:rFonts w:hint="cs"/>
          <w:rtl/>
        </w:rPr>
        <w:t>واقعا</w:t>
      </w:r>
      <w:proofErr w:type="spellEnd"/>
      <w:r w:rsidR="00DA3D28">
        <w:rPr>
          <w:rFonts w:hint="cs"/>
          <w:rtl/>
        </w:rPr>
        <w:t xml:space="preserve"> کلاس یک </w:t>
      </w:r>
      <w:proofErr w:type="spellStart"/>
      <w:r w:rsidR="00DA3D28">
        <w:rPr>
          <w:rFonts w:hint="cs"/>
          <w:rtl/>
        </w:rPr>
        <w:t>داشته‌اند</w:t>
      </w:r>
      <w:proofErr w:type="spellEnd"/>
      <w:r w:rsidR="00DA3D28">
        <w:rPr>
          <w:rFonts w:hint="cs"/>
          <w:rtl/>
        </w:rPr>
        <w:t xml:space="preserve">. در واقع این معیار برای آن است که بدانیم </w:t>
      </w:r>
      <w:r w:rsidR="00073949">
        <w:rPr>
          <w:rFonts w:hint="cs"/>
          <w:rtl/>
        </w:rPr>
        <w:t xml:space="preserve">مدل برای اطلاق کلاس ۱ به یک نمونه زیاده روی </w:t>
      </w:r>
      <w:proofErr w:type="spellStart"/>
      <w:r w:rsidR="00073949">
        <w:rPr>
          <w:rFonts w:hint="cs"/>
          <w:rtl/>
        </w:rPr>
        <w:t>نمی‌کند</w:t>
      </w:r>
      <w:proofErr w:type="spellEnd"/>
      <w:r w:rsidR="00073949">
        <w:rPr>
          <w:rFonts w:hint="cs"/>
          <w:rtl/>
        </w:rPr>
        <w:t xml:space="preserve"> و تا زمانی که به حد خاصی از اطمینان نرسیده باشد این کلاس را به نمونه نسبت </w:t>
      </w:r>
      <w:proofErr w:type="spellStart"/>
      <w:r w:rsidR="00073949">
        <w:rPr>
          <w:rFonts w:hint="cs"/>
          <w:rtl/>
        </w:rPr>
        <w:t>نمی‌دهد</w:t>
      </w:r>
      <w:proofErr w:type="spellEnd"/>
      <w:r w:rsidR="00073949">
        <w:rPr>
          <w:rFonts w:hint="cs"/>
          <w:rtl/>
        </w:rPr>
        <w:t xml:space="preserve">. به طور کلی زیاد شدن </w:t>
      </w:r>
      <w:proofErr w:type="spellStart"/>
      <w:r w:rsidR="00073949">
        <w:rPr>
          <w:rFonts w:hint="cs"/>
          <w:rtl/>
        </w:rPr>
        <w:t>پیشبینی‌های</w:t>
      </w:r>
      <w:proofErr w:type="spellEnd"/>
      <w:r w:rsidR="00073949">
        <w:rPr>
          <w:rFonts w:hint="cs"/>
          <w:rtl/>
        </w:rPr>
        <w:t xml:space="preserve"> مثبت کاذب از عوامل افت این معیار است و از فرمول زیر به دست </w:t>
      </w:r>
      <w:proofErr w:type="spellStart"/>
      <w:r w:rsidR="00073949">
        <w:rPr>
          <w:rFonts w:hint="cs"/>
          <w:rtl/>
        </w:rPr>
        <w:t>می‌آید</w:t>
      </w:r>
      <w:proofErr w:type="spellEnd"/>
      <w:r w:rsidR="00073949">
        <w:rPr>
          <w:rFonts w:hint="cs"/>
          <w:rtl/>
        </w:rPr>
        <w:t>:</w:t>
      </w:r>
    </w:p>
    <w:p w14:paraId="5ED10FD6" w14:textId="0CE14E30" w:rsidR="00073949" w:rsidRPr="00073949" w:rsidRDefault="00073949" w:rsidP="00073949">
      <w:pPr>
        <w:pStyle w:val="ListParagraph"/>
        <w:bidi w:val="0"/>
        <w:rPr>
          <w:rFonts w:cs="Calibri"/>
        </w:rPr>
      </w:pPr>
      <m:oMathPara>
        <m:oMathParaPr>
          <m:jc m:val="left"/>
        </m:oMathParaPr>
        <m:oMath>
          <m:r>
            <w:rPr>
              <w:rFonts w:ascii="Cambria Math" w:hAnsi="Cambria Math" w:cs="Calibri"/>
            </w:rPr>
            <m:t>Precision=</m:t>
          </m:r>
          <m:f>
            <m:fPr>
              <m:ctrlPr>
                <w:rPr>
                  <w:rFonts w:ascii="Cambria Math" w:hAnsi="Cambria Math" w:cs="Calibri"/>
                  <w:i/>
                </w:rPr>
              </m:ctrlPr>
            </m:fPr>
            <m:num>
              <m:r>
                <w:rPr>
                  <w:rFonts w:ascii="Cambria Math" w:hAnsi="Cambria Math" w:cs="Calibri"/>
                </w:rPr>
                <m:t>TP</m:t>
              </m:r>
            </m:num>
            <m:den>
              <m:r>
                <w:rPr>
                  <w:rFonts w:ascii="Cambria Math" w:hAnsi="Cambria Math" w:cs="Calibri"/>
                </w:rPr>
                <m:t>TP+FP</m:t>
              </m:r>
            </m:den>
          </m:f>
        </m:oMath>
      </m:oMathPara>
    </w:p>
    <w:p w14:paraId="47057961" w14:textId="3619AE97" w:rsidR="00073949" w:rsidRPr="00073949" w:rsidRDefault="00952F97" w:rsidP="00F60DF4">
      <w:pPr>
        <w:pStyle w:val="ListParagraph"/>
        <w:numPr>
          <w:ilvl w:val="0"/>
          <w:numId w:val="31"/>
        </w:numPr>
        <w:rPr>
          <w:rFonts w:cs="Calibri"/>
        </w:rPr>
      </w:pPr>
      <w:r>
        <w:rPr>
          <w:rFonts w:cs="Calibri"/>
        </w:rPr>
        <w:lastRenderedPageBreak/>
        <w:t>Recall</w:t>
      </w:r>
      <w:r>
        <w:rPr>
          <w:rFonts w:cs="Calibri" w:hint="cs"/>
          <w:rtl/>
        </w:rPr>
        <w:t>:</w:t>
      </w:r>
      <w:r w:rsidR="00073949" w:rsidRPr="00073949">
        <w:rPr>
          <w:rFonts w:hint="cs"/>
          <w:rtl/>
        </w:rPr>
        <w:t xml:space="preserve"> </w:t>
      </w:r>
      <w:r w:rsidR="00073949">
        <w:rPr>
          <w:rFonts w:hint="cs"/>
          <w:rtl/>
        </w:rPr>
        <w:t xml:space="preserve">این معیار نشان </w:t>
      </w:r>
      <w:proofErr w:type="spellStart"/>
      <w:r w:rsidR="00073949">
        <w:rPr>
          <w:rFonts w:hint="cs"/>
          <w:rtl/>
        </w:rPr>
        <w:t>می‌دهد</w:t>
      </w:r>
      <w:proofErr w:type="spellEnd"/>
      <w:r w:rsidR="00073949">
        <w:rPr>
          <w:rFonts w:hint="cs"/>
          <w:rtl/>
        </w:rPr>
        <w:t xml:space="preserve"> که مدل ما چند درصد از </w:t>
      </w:r>
      <w:proofErr w:type="spellStart"/>
      <w:r w:rsidR="00F60DF4">
        <w:rPr>
          <w:rFonts w:hint="cs"/>
          <w:rtl/>
        </w:rPr>
        <w:t>ردیف‌هایی</w:t>
      </w:r>
      <w:proofErr w:type="spellEnd"/>
      <w:r w:rsidR="00F60DF4">
        <w:rPr>
          <w:rFonts w:hint="cs"/>
          <w:rtl/>
        </w:rPr>
        <w:t xml:space="preserve"> که </w:t>
      </w:r>
      <w:proofErr w:type="spellStart"/>
      <w:r w:rsidR="00F60DF4">
        <w:rPr>
          <w:rFonts w:hint="cs"/>
          <w:rtl/>
        </w:rPr>
        <w:t>واقعا</w:t>
      </w:r>
      <w:proofErr w:type="spellEnd"/>
      <w:r w:rsidR="00F60DF4">
        <w:rPr>
          <w:rFonts w:hint="cs"/>
          <w:rtl/>
        </w:rPr>
        <w:t xml:space="preserve"> به کلاس </w:t>
      </w:r>
      <w:r w:rsidR="001A37FF">
        <w:rPr>
          <w:rFonts w:hint="cs"/>
          <w:rtl/>
        </w:rPr>
        <w:t xml:space="preserve">۱ تعلق </w:t>
      </w:r>
      <w:proofErr w:type="spellStart"/>
      <w:r w:rsidR="001A37FF">
        <w:rPr>
          <w:rFonts w:hint="cs"/>
          <w:rtl/>
        </w:rPr>
        <w:t>داشته‌اند</w:t>
      </w:r>
      <w:proofErr w:type="spellEnd"/>
      <w:r w:rsidR="001A37FF">
        <w:rPr>
          <w:rFonts w:hint="cs"/>
          <w:rtl/>
        </w:rPr>
        <w:t xml:space="preserve"> را به درستی پیشبینی کرده است.</w:t>
      </w:r>
      <w:r w:rsidR="00F914AA">
        <w:rPr>
          <w:rFonts w:hint="cs"/>
          <w:rtl/>
        </w:rPr>
        <w:t xml:space="preserve"> در واقع اگر اشتباه تشخیص دادن کلاس </w:t>
      </w:r>
      <w:proofErr w:type="spellStart"/>
      <w:r w:rsidR="00F914AA">
        <w:rPr>
          <w:rFonts w:hint="cs"/>
          <w:rtl/>
        </w:rPr>
        <w:t>نمونه‌ای</w:t>
      </w:r>
      <w:proofErr w:type="spellEnd"/>
      <w:r w:rsidR="00F914AA">
        <w:rPr>
          <w:rFonts w:hint="cs"/>
          <w:rtl/>
        </w:rPr>
        <w:t xml:space="preserve"> که کلاس واقعی آن برابر با ۱ است </w:t>
      </w:r>
      <w:proofErr w:type="spellStart"/>
      <w:r w:rsidR="00F914AA">
        <w:rPr>
          <w:rFonts w:hint="cs"/>
          <w:rtl/>
        </w:rPr>
        <w:t>هزینه‌ی</w:t>
      </w:r>
      <w:proofErr w:type="spellEnd"/>
      <w:r w:rsidR="00F914AA">
        <w:rPr>
          <w:rFonts w:hint="cs"/>
          <w:rtl/>
        </w:rPr>
        <w:t xml:space="preserve"> زیادی داشته باشد، بالا بردن این معیار از اهمیت زیادی برخوردار </w:t>
      </w:r>
      <w:proofErr w:type="spellStart"/>
      <w:r w:rsidR="00F914AA">
        <w:rPr>
          <w:rFonts w:hint="cs"/>
          <w:rtl/>
        </w:rPr>
        <w:t>می‌شود</w:t>
      </w:r>
      <w:proofErr w:type="spellEnd"/>
      <w:r w:rsidR="00F914AA">
        <w:rPr>
          <w:rFonts w:hint="cs"/>
          <w:rtl/>
        </w:rPr>
        <w:t xml:space="preserve">. بنابراین اگر </w:t>
      </w:r>
      <w:proofErr w:type="spellStart"/>
      <w:r w:rsidR="00F914AA">
        <w:rPr>
          <w:rFonts w:hint="cs"/>
          <w:rtl/>
        </w:rPr>
        <w:t>منفی‌های</w:t>
      </w:r>
      <w:proofErr w:type="spellEnd"/>
      <w:r w:rsidR="00F914AA">
        <w:rPr>
          <w:rFonts w:hint="cs"/>
          <w:rtl/>
        </w:rPr>
        <w:t xml:space="preserve"> کاذب ما کمتر باشند این شاخص بیشتر و بیشتر خواهد بود. این شاخص از </w:t>
      </w:r>
      <w:proofErr w:type="spellStart"/>
      <w:r w:rsidR="00F914AA">
        <w:rPr>
          <w:rFonts w:hint="cs"/>
          <w:rtl/>
        </w:rPr>
        <w:t>رابطه‌ی</w:t>
      </w:r>
      <w:proofErr w:type="spellEnd"/>
      <w:r w:rsidR="00F914AA">
        <w:rPr>
          <w:rFonts w:hint="cs"/>
          <w:rtl/>
        </w:rPr>
        <w:t xml:space="preserve"> زیر به دست </w:t>
      </w:r>
      <w:proofErr w:type="spellStart"/>
      <w:r w:rsidR="00F914AA">
        <w:rPr>
          <w:rFonts w:hint="cs"/>
          <w:rtl/>
        </w:rPr>
        <w:t>می‌آید</w:t>
      </w:r>
      <w:proofErr w:type="spellEnd"/>
      <w:r w:rsidR="00F914AA">
        <w:rPr>
          <w:rFonts w:hint="cs"/>
          <w:rtl/>
        </w:rPr>
        <w:t>.</w:t>
      </w:r>
    </w:p>
    <w:p w14:paraId="380E4D70" w14:textId="61EB99E4" w:rsidR="00073949" w:rsidRPr="00073949" w:rsidRDefault="00073949" w:rsidP="00073949">
      <w:pPr>
        <w:pStyle w:val="ListParagraph"/>
        <w:bidi w:val="0"/>
        <w:rPr>
          <w:rFonts w:cs="Calibri"/>
        </w:rPr>
      </w:pPr>
      <m:oMathPara>
        <m:oMathParaPr>
          <m:jc m:val="left"/>
        </m:oMathParaPr>
        <m:oMath>
          <m:r>
            <w:rPr>
              <w:rFonts w:ascii="Cambria Math" w:hAnsi="Cambria Math" w:cs="Calibri"/>
            </w:rPr>
            <m:t>Recall=</m:t>
          </m:r>
          <m:f>
            <m:fPr>
              <m:ctrlPr>
                <w:rPr>
                  <w:rFonts w:ascii="Cambria Math" w:hAnsi="Cambria Math" w:cs="Calibri"/>
                  <w:i/>
                </w:rPr>
              </m:ctrlPr>
            </m:fPr>
            <m:num>
              <m:r>
                <w:rPr>
                  <w:rFonts w:ascii="Cambria Math" w:hAnsi="Cambria Math" w:cs="Calibri"/>
                </w:rPr>
                <m:t>TP</m:t>
              </m:r>
            </m:num>
            <m:den>
              <m:r>
                <w:rPr>
                  <w:rFonts w:ascii="Cambria Math" w:hAnsi="Cambria Math" w:cs="Calibri"/>
                </w:rPr>
                <m:t>TP+FN</m:t>
              </m:r>
            </m:den>
          </m:f>
        </m:oMath>
      </m:oMathPara>
    </w:p>
    <w:p w14:paraId="21250931" w14:textId="243550DF" w:rsidR="00073949" w:rsidRPr="00073949" w:rsidRDefault="00952F97" w:rsidP="00073949">
      <w:pPr>
        <w:pStyle w:val="ListParagraph"/>
        <w:numPr>
          <w:ilvl w:val="0"/>
          <w:numId w:val="31"/>
        </w:numPr>
        <w:rPr>
          <w:rFonts w:cs="Calibri"/>
        </w:rPr>
      </w:pPr>
      <w:r>
        <w:rPr>
          <w:rFonts w:cs="Calibri"/>
        </w:rPr>
        <w:t>F1-score</w:t>
      </w:r>
      <w:r>
        <w:rPr>
          <w:rFonts w:cs="Calibri" w:hint="cs"/>
          <w:rtl/>
        </w:rPr>
        <w:t>:</w:t>
      </w:r>
      <w:r w:rsidR="00073949" w:rsidRPr="00073949">
        <w:rPr>
          <w:rFonts w:hint="cs"/>
          <w:rtl/>
        </w:rPr>
        <w:t xml:space="preserve"> </w:t>
      </w:r>
      <w:r w:rsidR="00B07E2F">
        <w:rPr>
          <w:rFonts w:hint="cs"/>
          <w:rtl/>
        </w:rPr>
        <w:t xml:space="preserve">دو معیار بالا </w:t>
      </w:r>
      <w:proofErr w:type="spellStart"/>
      <w:r w:rsidR="00B07E2F">
        <w:rPr>
          <w:rFonts w:hint="cs"/>
          <w:rtl/>
        </w:rPr>
        <w:t>شاخص‌های</w:t>
      </w:r>
      <w:proofErr w:type="spellEnd"/>
      <w:r w:rsidR="00B07E2F">
        <w:rPr>
          <w:rFonts w:hint="cs"/>
          <w:rtl/>
        </w:rPr>
        <w:t xml:space="preserve"> خوبی برای حالتی هستند که کلاس ۱ اهمیت بالاتری برای ما داشته باشد. اما استفاده از </w:t>
      </w:r>
      <w:proofErr w:type="spellStart"/>
      <w:r w:rsidR="00B07E2F">
        <w:rPr>
          <w:rFonts w:hint="cs"/>
          <w:rtl/>
        </w:rPr>
        <w:t>آن‌ها</w:t>
      </w:r>
      <w:proofErr w:type="spellEnd"/>
      <w:r w:rsidR="00B07E2F">
        <w:rPr>
          <w:rFonts w:hint="cs"/>
          <w:rtl/>
        </w:rPr>
        <w:t xml:space="preserve"> به صورت جداگانه </w:t>
      </w:r>
      <w:proofErr w:type="spellStart"/>
      <w:r w:rsidR="00B07E2F">
        <w:rPr>
          <w:rFonts w:hint="cs"/>
          <w:rtl/>
        </w:rPr>
        <w:t>ایراداتی</w:t>
      </w:r>
      <w:proofErr w:type="spellEnd"/>
      <w:r w:rsidR="00B07E2F">
        <w:rPr>
          <w:rFonts w:hint="cs"/>
          <w:rtl/>
        </w:rPr>
        <w:t xml:space="preserve"> دارد. اگر مدل کلاس تمام </w:t>
      </w:r>
      <w:proofErr w:type="spellStart"/>
      <w:r w:rsidR="00B07E2F">
        <w:rPr>
          <w:rFonts w:hint="cs"/>
          <w:rtl/>
        </w:rPr>
        <w:t>نمونه‌ها</w:t>
      </w:r>
      <w:proofErr w:type="spellEnd"/>
      <w:r w:rsidR="00B07E2F">
        <w:rPr>
          <w:rFonts w:hint="cs"/>
          <w:rtl/>
        </w:rPr>
        <w:t xml:space="preserve"> را یک پیشبینی کند و یا بسیار </w:t>
      </w:r>
      <w:proofErr w:type="spellStart"/>
      <w:r w:rsidR="00B07E2F">
        <w:rPr>
          <w:rFonts w:hint="cs"/>
          <w:rtl/>
        </w:rPr>
        <w:t>سهل‌گیرانه</w:t>
      </w:r>
      <w:proofErr w:type="spellEnd"/>
      <w:r w:rsidR="00B07E2F">
        <w:rPr>
          <w:rFonts w:hint="cs"/>
          <w:rtl/>
        </w:rPr>
        <w:t xml:space="preserve"> به </w:t>
      </w:r>
      <w:proofErr w:type="spellStart"/>
      <w:r w:rsidR="00B07E2F">
        <w:rPr>
          <w:rFonts w:hint="cs"/>
          <w:rtl/>
        </w:rPr>
        <w:t>نمونه‌ها</w:t>
      </w:r>
      <w:proofErr w:type="spellEnd"/>
      <w:r w:rsidR="00B07E2F">
        <w:rPr>
          <w:rFonts w:hint="cs"/>
          <w:rtl/>
        </w:rPr>
        <w:t xml:space="preserve"> کلاس یک نسبت دهد، هیچ منفی </w:t>
      </w:r>
      <w:proofErr w:type="spellStart"/>
      <w:r w:rsidR="00B07E2F">
        <w:rPr>
          <w:rFonts w:hint="cs"/>
          <w:rtl/>
        </w:rPr>
        <w:t>کاذبی</w:t>
      </w:r>
      <w:proofErr w:type="spellEnd"/>
      <w:r w:rsidR="00B07E2F">
        <w:rPr>
          <w:rFonts w:hint="cs"/>
          <w:rtl/>
        </w:rPr>
        <w:t xml:space="preserve"> نداریم و در واقع معیار </w:t>
      </w:r>
      <w:r w:rsidR="00B07E2F">
        <w:rPr>
          <w:rFonts w:cs="Calibri"/>
        </w:rPr>
        <w:t>Recall</w:t>
      </w:r>
      <w:r w:rsidR="00B07E2F">
        <w:rPr>
          <w:rFonts w:cs="Calibri" w:hint="cs"/>
          <w:rtl/>
        </w:rPr>
        <w:t xml:space="preserve"> </w:t>
      </w:r>
      <w:r w:rsidR="00B07E2F">
        <w:rPr>
          <w:rFonts w:hint="cs"/>
          <w:rtl/>
        </w:rPr>
        <w:t xml:space="preserve">برابر با یک خواهد شد. حال از طرفی اگر مدل بسیار </w:t>
      </w:r>
      <w:proofErr w:type="spellStart"/>
      <w:r w:rsidR="00B07E2F">
        <w:rPr>
          <w:rFonts w:hint="cs"/>
          <w:rtl/>
        </w:rPr>
        <w:t>سخت‌گیرانه</w:t>
      </w:r>
      <w:proofErr w:type="spellEnd"/>
      <w:r w:rsidR="00B07E2F">
        <w:rPr>
          <w:rFonts w:hint="cs"/>
          <w:rtl/>
        </w:rPr>
        <w:t xml:space="preserve"> در پیشبینی کلاس ۱ عمل کند و به عنوان مثال به تعداد انگشت شماری از </w:t>
      </w:r>
      <w:proofErr w:type="spellStart"/>
      <w:r w:rsidR="00B07E2F">
        <w:rPr>
          <w:rFonts w:hint="cs"/>
          <w:rtl/>
        </w:rPr>
        <w:t>نمونه‌ها</w:t>
      </w:r>
      <w:proofErr w:type="spellEnd"/>
      <w:r w:rsidR="00B07E2F">
        <w:rPr>
          <w:rFonts w:hint="cs"/>
          <w:rtl/>
        </w:rPr>
        <w:t xml:space="preserve"> که بسیار از </w:t>
      </w:r>
      <w:proofErr w:type="spellStart"/>
      <w:r w:rsidR="00B07E2F">
        <w:rPr>
          <w:rFonts w:hint="cs"/>
          <w:rtl/>
        </w:rPr>
        <w:t>آن‌ها</w:t>
      </w:r>
      <w:proofErr w:type="spellEnd"/>
      <w:r w:rsidR="00B07E2F">
        <w:rPr>
          <w:rFonts w:hint="cs"/>
          <w:rtl/>
        </w:rPr>
        <w:t xml:space="preserve"> مطمئن است کلاس ۱ نسبت دهد، معیار </w:t>
      </w:r>
      <w:r w:rsidR="00B07E2F">
        <w:t>Precision</w:t>
      </w:r>
      <w:r w:rsidR="00B07E2F">
        <w:rPr>
          <w:rFonts w:hint="cs"/>
          <w:rtl/>
        </w:rPr>
        <w:t xml:space="preserve"> مقدار یک به خود می‌گیرد. بنابراین نگاه جداگانه به این دو معیار به ما گزارش خوبی </w:t>
      </w:r>
      <w:proofErr w:type="spellStart"/>
      <w:r w:rsidR="00B07E2F">
        <w:rPr>
          <w:rFonts w:hint="cs"/>
          <w:rtl/>
        </w:rPr>
        <w:t>نمی‌دهد</w:t>
      </w:r>
      <w:proofErr w:type="spellEnd"/>
      <w:r w:rsidR="00B07E2F">
        <w:rPr>
          <w:rFonts w:hint="cs"/>
          <w:rtl/>
        </w:rPr>
        <w:t xml:space="preserve"> و همچنین بررسی همزمان دو عدد با دو عدد دیگر برای فهمیدن کارایی یک مدل بسیار دشوار و همراه با </w:t>
      </w:r>
      <w:proofErr w:type="spellStart"/>
      <w:r w:rsidR="00B07E2F">
        <w:rPr>
          <w:rFonts w:hint="cs"/>
          <w:rtl/>
        </w:rPr>
        <w:t>خطاهایی</w:t>
      </w:r>
      <w:proofErr w:type="spellEnd"/>
      <w:r w:rsidR="00B07E2F">
        <w:rPr>
          <w:rFonts w:hint="cs"/>
          <w:rtl/>
        </w:rPr>
        <w:t xml:space="preserve"> خواهد بود. پس بهتر است از یک معیار که نشانگر هر دو معیار قبلی باشد استفاده کنیم. </w:t>
      </w:r>
      <w:r w:rsidR="00B07E2F">
        <w:t>F1-score</w:t>
      </w:r>
      <w:r w:rsidR="00B07E2F">
        <w:rPr>
          <w:rFonts w:hint="cs"/>
          <w:rtl/>
        </w:rPr>
        <w:t xml:space="preserve"> معیاری است که از میانگین </w:t>
      </w:r>
      <w:r w:rsidR="0091549D">
        <w:rPr>
          <w:rFonts w:hint="cs"/>
          <w:rtl/>
        </w:rPr>
        <w:t>توافقی</w:t>
      </w:r>
      <w:r w:rsidR="0091549D">
        <w:rPr>
          <w:rStyle w:val="FootnoteReference"/>
          <w:rtl/>
        </w:rPr>
        <w:footnoteReference w:id="50"/>
      </w:r>
      <w:r w:rsidR="0091549D">
        <w:rPr>
          <w:rFonts w:hint="cs"/>
          <w:rtl/>
        </w:rPr>
        <w:t xml:space="preserve"> (یا همساز)</w:t>
      </w:r>
      <w:r w:rsidR="00B07E2F">
        <w:rPr>
          <w:rFonts w:hint="cs"/>
          <w:rtl/>
        </w:rPr>
        <w:t xml:space="preserve"> دو معیار </w:t>
      </w:r>
      <w:r w:rsidR="00B07E2F">
        <w:t>Recall</w:t>
      </w:r>
      <w:r w:rsidR="00B07E2F">
        <w:rPr>
          <w:rFonts w:hint="cs"/>
          <w:rtl/>
        </w:rPr>
        <w:t xml:space="preserve"> و </w:t>
      </w:r>
      <w:r w:rsidR="00B07E2F">
        <w:t>Precision</w:t>
      </w:r>
      <w:r w:rsidR="00B07E2F">
        <w:rPr>
          <w:rFonts w:hint="cs"/>
          <w:rtl/>
        </w:rPr>
        <w:t xml:space="preserve"> به دست </w:t>
      </w:r>
      <w:proofErr w:type="spellStart"/>
      <w:r w:rsidR="00B07E2F">
        <w:rPr>
          <w:rFonts w:hint="cs"/>
          <w:rtl/>
        </w:rPr>
        <w:t>می‌آید</w:t>
      </w:r>
      <w:proofErr w:type="spellEnd"/>
      <w:r w:rsidR="00B07E2F">
        <w:rPr>
          <w:rFonts w:hint="cs"/>
          <w:rtl/>
        </w:rPr>
        <w:t xml:space="preserve"> و واحد آن نیز برابر با همان معیار </w:t>
      </w:r>
      <w:proofErr w:type="spellStart"/>
      <w:r w:rsidR="00B07E2F">
        <w:rPr>
          <w:rFonts w:hint="cs"/>
          <w:rtl/>
        </w:rPr>
        <w:t>هاست</w:t>
      </w:r>
      <w:proofErr w:type="spellEnd"/>
      <w:r w:rsidR="00B07E2F">
        <w:rPr>
          <w:rFonts w:hint="cs"/>
          <w:rtl/>
        </w:rPr>
        <w:t xml:space="preserve">. علت استفاده از میانگین </w:t>
      </w:r>
      <w:r w:rsidR="0091549D">
        <w:rPr>
          <w:rFonts w:hint="cs"/>
          <w:rtl/>
        </w:rPr>
        <w:t xml:space="preserve">توافقی </w:t>
      </w:r>
      <w:r w:rsidR="00B07E2F">
        <w:rPr>
          <w:rFonts w:hint="cs"/>
          <w:rtl/>
        </w:rPr>
        <w:t xml:space="preserve">این است که </w:t>
      </w:r>
      <w:r w:rsidR="00CE61CC">
        <w:rPr>
          <w:rFonts w:hint="cs"/>
          <w:rtl/>
        </w:rPr>
        <w:t xml:space="preserve">بالارفتن بیش از </w:t>
      </w:r>
      <w:proofErr w:type="spellStart"/>
      <w:r w:rsidR="00CE61CC">
        <w:rPr>
          <w:rFonts w:hint="cs"/>
          <w:rtl/>
        </w:rPr>
        <w:t>اندازه‌ی</w:t>
      </w:r>
      <w:proofErr w:type="spellEnd"/>
      <w:r w:rsidR="00CE61CC">
        <w:rPr>
          <w:rFonts w:hint="cs"/>
          <w:rtl/>
        </w:rPr>
        <w:t xml:space="preserve"> یک معیار که دلایل آن </w:t>
      </w:r>
      <w:proofErr w:type="spellStart"/>
      <w:r w:rsidR="00CE61CC">
        <w:rPr>
          <w:rFonts w:hint="cs"/>
          <w:rtl/>
        </w:rPr>
        <w:t>سخت‌گیری</w:t>
      </w:r>
      <w:proofErr w:type="spellEnd"/>
      <w:r w:rsidR="00CE61CC">
        <w:rPr>
          <w:rFonts w:hint="cs"/>
          <w:rtl/>
        </w:rPr>
        <w:t xml:space="preserve"> یا </w:t>
      </w:r>
      <w:proofErr w:type="spellStart"/>
      <w:r w:rsidR="00CE61CC">
        <w:rPr>
          <w:rFonts w:hint="cs"/>
          <w:rtl/>
        </w:rPr>
        <w:t>سهل‌گیری</w:t>
      </w:r>
      <w:proofErr w:type="spellEnd"/>
      <w:r w:rsidR="00CE61CC">
        <w:rPr>
          <w:rFonts w:hint="cs"/>
          <w:rtl/>
        </w:rPr>
        <w:t xml:space="preserve"> زیاد مدل است، بیش از اندازه موجب بالارفتن این معیار نشود. میانگین </w:t>
      </w:r>
      <w:r w:rsidR="0091549D">
        <w:rPr>
          <w:rFonts w:hint="cs"/>
          <w:rtl/>
        </w:rPr>
        <w:t xml:space="preserve">توافقی </w:t>
      </w:r>
      <w:r w:rsidR="00CE61CC">
        <w:rPr>
          <w:rFonts w:hint="cs"/>
          <w:rtl/>
        </w:rPr>
        <w:t xml:space="preserve">دو عدد، عددی بین آن دو و نزدیک به عدد کوچکتر است و هر چه عدد کوچکتر مقدار کمتری داشته باشد، این میانگین بیشتر تحت تاثیر قرار می‌گیرد و </w:t>
      </w:r>
      <w:proofErr w:type="spellStart"/>
      <w:r w:rsidR="00CE61CC">
        <w:rPr>
          <w:rFonts w:hint="cs"/>
          <w:rtl/>
        </w:rPr>
        <w:t>بالابردن</w:t>
      </w:r>
      <w:proofErr w:type="spellEnd"/>
      <w:r w:rsidR="00CE61CC">
        <w:rPr>
          <w:rFonts w:hint="cs"/>
          <w:rtl/>
        </w:rPr>
        <w:t xml:space="preserve"> </w:t>
      </w:r>
      <w:proofErr w:type="spellStart"/>
      <w:r w:rsidR="00CE61CC">
        <w:rPr>
          <w:rFonts w:hint="cs"/>
          <w:rtl/>
        </w:rPr>
        <w:t>بهینه‌ی</w:t>
      </w:r>
      <w:proofErr w:type="spellEnd"/>
      <w:r w:rsidR="00CE61CC">
        <w:rPr>
          <w:rFonts w:hint="cs"/>
          <w:rtl/>
        </w:rPr>
        <w:t xml:space="preserve"> آن در گروی کم شدن فاصله‌ی بین دو عدد است</w:t>
      </w:r>
      <w:r w:rsidR="0091549D">
        <w:rPr>
          <w:rFonts w:hint="cs"/>
          <w:rtl/>
        </w:rPr>
        <w:t xml:space="preserve"> و در واقع این میانگین نوعی سنجش گرایش به مرکز نیز هست</w:t>
      </w:r>
      <w:r w:rsidR="00CE61CC">
        <w:rPr>
          <w:rFonts w:hint="cs"/>
          <w:rtl/>
        </w:rPr>
        <w:t xml:space="preserve">. به عنوان مثال سه جفت عدد (۰.۵،۰.۵)، (۰.۹۹،۰.۰۱) و (۱،۰) را در نظر بگیرید. میانگین حسابی هر سه جفت برابر با ۰.۵ است حال آنکه میانگین </w:t>
      </w:r>
      <w:r w:rsidR="0091549D">
        <w:rPr>
          <w:rFonts w:hint="cs"/>
          <w:rtl/>
        </w:rPr>
        <w:t xml:space="preserve">توافقی </w:t>
      </w:r>
      <w:r w:rsidR="00CE61CC">
        <w:rPr>
          <w:rFonts w:hint="cs"/>
          <w:rtl/>
        </w:rPr>
        <w:t xml:space="preserve">آنها به ترتیب برابر با ۰.۵، ۰.۰۱۹۸ و صفر. پس متوجه </w:t>
      </w:r>
      <w:proofErr w:type="spellStart"/>
      <w:r w:rsidR="00CE61CC">
        <w:rPr>
          <w:rFonts w:hint="cs"/>
          <w:rtl/>
        </w:rPr>
        <w:t>می‌شویم</w:t>
      </w:r>
      <w:proofErr w:type="spellEnd"/>
      <w:r w:rsidR="00CE61CC">
        <w:rPr>
          <w:rFonts w:hint="cs"/>
          <w:rtl/>
        </w:rPr>
        <w:t xml:space="preserve"> که ضعف در یک معیار به طور مشخصی در </w:t>
      </w:r>
      <w:r w:rsidR="00CE61CC">
        <w:t>F1-score</w:t>
      </w:r>
      <w:r w:rsidR="00CE61CC">
        <w:rPr>
          <w:rFonts w:hint="cs"/>
          <w:rtl/>
        </w:rPr>
        <w:t xml:space="preserve"> مشخص شده و معیاری است که برای </w:t>
      </w:r>
      <w:proofErr w:type="spellStart"/>
      <w:r w:rsidR="00CE61CC">
        <w:rPr>
          <w:rFonts w:hint="cs"/>
          <w:rtl/>
        </w:rPr>
        <w:t>بالابردن</w:t>
      </w:r>
      <w:proofErr w:type="spellEnd"/>
      <w:r w:rsidR="00CE61CC">
        <w:rPr>
          <w:rFonts w:hint="cs"/>
          <w:rtl/>
        </w:rPr>
        <w:t xml:space="preserve"> آن باید مدل از هر نظر مناسب عمل کند. همچنین برای بهبود دادن، </w:t>
      </w:r>
      <w:proofErr w:type="spellStart"/>
      <w:r w:rsidR="00CE61CC">
        <w:rPr>
          <w:rFonts w:hint="cs"/>
          <w:rtl/>
        </w:rPr>
        <w:t>بالابردن</w:t>
      </w:r>
      <w:proofErr w:type="spellEnd"/>
      <w:r w:rsidR="00CE61CC">
        <w:rPr>
          <w:rFonts w:hint="cs"/>
          <w:rtl/>
        </w:rPr>
        <w:t xml:space="preserve"> این معیار نشانگر بهبود قابل توجهی در مدل است. فرمول ریاضی این روش به طریق زیر محاسبه </w:t>
      </w:r>
      <w:proofErr w:type="spellStart"/>
      <w:r w:rsidR="00CE61CC">
        <w:rPr>
          <w:rFonts w:hint="cs"/>
          <w:rtl/>
        </w:rPr>
        <w:t>می‌شود</w:t>
      </w:r>
      <w:proofErr w:type="spellEnd"/>
      <w:r w:rsidR="00CE61CC">
        <w:rPr>
          <w:rFonts w:hint="cs"/>
          <w:rtl/>
        </w:rPr>
        <w:t>.</w:t>
      </w:r>
    </w:p>
    <w:p w14:paraId="24DE7059" w14:textId="6E7AD740" w:rsidR="00073949" w:rsidRPr="00073949" w:rsidRDefault="00073949" w:rsidP="00073949">
      <w:pPr>
        <w:pStyle w:val="ListParagraph"/>
        <w:bidi w:val="0"/>
        <w:rPr>
          <w:rFonts w:cs="Calibri"/>
        </w:rPr>
      </w:pPr>
      <m:oMathPara>
        <m:oMathParaPr>
          <m:jc m:val="left"/>
        </m:oMathParaPr>
        <m:oMath>
          <m:r>
            <w:rPr>
              <w:rFonts w:ascii="Cambria Math" w:hAnsi="Cambria Math" w:cs="Calibri"/>
            </w:rPr>
            <m:t>F1-score=2*</m:t>
          </m:r>
          <m:f>
            <m:fPr>
              <m:ctrlPr>
                <w:rPr>
                  <w:rFonts w:ascii="Cambria Math" w:hAnsi="Cambria Math" w:cs="Calibri"/>
                  <w:i/>
                </w:rPr>
              </m:ctrlPr>
            </m:fPr>
            <m:num>
              <m:r>
                <w:rPr>
                  <w:rFonts w:ascii="Cambria Math" w:hAnsi="Cambria Math" w:cs="Calibri"/>
                </w:rPr>
                <m:t>Precision*Recall</m:t>
              </m:r>
            </m:num>
            <m:den>
              <m:r>
                <w:rPr>
                  <w:rFonts w:ascii="Cambria Math" w:hAnsi="Cambria Math" w:cs="Calibri"/>
                </w:rPr>
                <m:t>Precision+Recall</m:t>
              </m:r>
            </m:den>
          </m:f>
        </m:oMath>
      </m:oMathPara>
    </w:p>
    <w:p w14:paraId="667131AD" w14:textId="5E9D4E0E" w:rsidR="006F1A3D" w:rsidRPr="006F1A3D" w:rsidRDefault="006F1A3D" w:rsidP="00952F97">
      <w:pPr>
        <w:rPr>
          <w:rFonts w:cs="Calibri"/>
          <w:rtl/>
        </w:rPr>
      </w:pPr>
      <w:r w:rsidRPr="006F1A3D">
        <w:rPr>
          <w:rFonts w:hint="cs"/>
          <w:rtl/>
        </w:rPr>
        <w:t xml:space="preserve">حال که </w:t>
      </w:r>
      <w:r>
        <w:rPr>
          <w:rFonts w:hint="cs"/>
          <w:rtl/>
        </w:rPr>
        <w:t xml:space="preserve">معیارهای کارایی </w:t>
      </w:r>
      <w:proofErr w:type="spellStart"/>
      <w:r>
        <w:rPr>
          <w:rFonts w:hint="cs"/>
          <w:rtl/>
        </w:rPr>
        <w:t>مدل‌ها</w:t>
      </w:r>
      <w:proofErr w:type="spellEnd"/>
      <w:r>
        <w:rPr>
          <w:rFonts w:hint="cs"/>
          <w:rtl/>
        </w:rPr>
        <w:t xml:space="preserve"> را نشان دادیم، با هفت مدلی که آموزش </w:t>
      </w:r>
      <w:proofErr w:type="spellStart"/>
      <w:r>
        <w:rPr>
          <w:rFonts w:hint="cs"/>
          <w:rtl/>
        </w:rPr>
        <w:t>داده‌ایم</w:t>
      </w:r>
      <w:proofErr w:type="spellEnd"/>
      <w:r>
        <w:rPr>
          <w:rFonts w:hint="cs"/>
          <w:rtl/>
        </w:rPr>
        <w:t xml:space="preserve">، این معیارها را بر روی </w:t>
      </w:r>
      <w:proofErr w:type="spellStart"/>
      <w:r>
        <w:rPr>
          <w:rFonts w:hint="cs"/>
          <w:rtl/>
        </w:rPr>
        <w:t>داده‌های</w:t>
      </w:r>
      <w:proofErr w:type="spellEnd"/>
      <w:r>
        <w:rPr>
          <w:rFonts w:hint="cs"/>
          <w:rtl/>
        </w:rPr>
        <w:t xml:space="preserve"> تست بدست </w:t>
      </w:r>
      <w:proofErr w:type="spellStart"/>
      <w:r>
        <w:rPr>
          <w:rFonts w:hint="cs"/>
          <w:rtl/>
        </w:rPr>
        <w:t>می‌آوریم</w:t>
      </w:r>
      <w:proofErr w:type="spellEnd"/>
      <w:r>
        <w:rPr>
          <w:rFonts w:hint="cs"/>
          <w:rtl/>
        </w:rPr>
        <w:t xml:space="preserve"> که عبارت خواهند بود از:</w:t>
      </w:r>
    </w:p>
    <w:tbl>
      <w:tblPr>
        <w:tblStyle w:val="GridTable3-Accent3"/>
        <w:tblW w:w="9820" w:type="dxa"/>
        <w:tblLook w:val="04A0" w:firstRow="1" w:lastRow="0" w:firstColumn="1" w:lastColumn="0" w:noHBand="0" w:noVBand="1"/>
      </w:tblPr>
      <w:tblGrid>
        <w:gridCol w:w="4140"/>
        <w:gridCol w:w="1530"/>
        <w:gridCol w:w="1440"/>
        <w:gridCol w:w="1350"/>
        <w:gridCol w:w="1360"/>
      </w:tblGrid>
      <w:tr w:rsidR="000106C1" w14:paraId="5721878F" w14:textId="77777777" w:rsidTr="00AD2B99">
        <w:trPr>
          <w:cnfStyle w:val="100000000000" w:firstRow="1" w:lastRow="0" w:firstColumn="0" w:lastColumn="0" w:oddVBand="0" w:evenVBand="0" w:oddHBand="0" w:evenHBand="0" w:firstRowFirstColumn="0" w:firstRowLastColumn="0" w:lastRowFirstColumn="0" w:lastRowLastColumn="0"/>
          <w:trHeight w:val="275"/>
        </w:trPr>
        <w:tc>
          <w:tcPr>
            <w:cnfStyle w:val="001000000100" w:firstRow="0" w:lastRow="0" w:firstColumn="1" w:lastColumn="0" w:oddVBand="0" w:evenVBand="0" w:oddHBand="0" w:evenHBand="0" w:firstRowFirstColumn="1" w:firstRowLastColumn="0" w:lastRowFirstColumn="0" w:lastRowLastColumn="0"/>
            <w:tcW w:w="4140" w:type="dxa"/>
          </w:tcPr>
          <w:p w14:paraId="00E0B3E8" w14:textId="189EE878" w:rsidR="000106C1" w:rsidRDefault="000106C1" w:rsidP="000106C1">
            <w:pPr>
              <w:bidi w:val="0"/>
            </w:pPr>
            <w:r>
              <w:t>Model</w:t>
            </w:r>
          </w:p>
        </w:tc>
        <w:tc>
          <w:tcPr>
            <w:tcW w:w="1530" w:type="dxa"/>
          </w:tcPr>
          <w:p w14:paraId="4762777D" w14:textId="5DDE8662" w:rsidR="000106C1" w:rsidRDefault="000106C1" w:rsidP="00AD2B99">
            <w:pPr>
              <w:bidi w:val="0"/>
              <w:jc w:val="center"/>
              <w:cnfStyle w:val="100000000000" w:firstRow="1" w:lastRow="0" w:firstColumn="0" w:lastColumn="0" w:oddVBand="0" w:evenVBand="0" w:oddHBand="0" w:evenHBand="0" w:firstRowFirstColumn="0" w:firstRowLastColumn="0" w:lastRowFirstColumn="0" w:lastRowLastColumn="0"/>
            </w:pPr>
            <w:r>
              <w:t>Accuracy</w:t>
            </w:r>
          </w:p>
        </w:tc>
        <w:tc>
          <w:tcPr>
            <w:tcW w:w="1440" w:type="dxa"/>
          </w:tcPr>
          <w:p w14:paraId="278ED6B2" w14:textId="3906760D" w:rsidR="000106C1" w:rsidRDefault="000106C1" w:rsidP="00AD2B99">
            <w:pPr>
              <w:bidi w:val="0"/>
              <w:jc w:val="center"/>
              <w:cnfStyle w:val="100000000000" w:firstRow="1" w:lastRow="0" w:firstColumn="0" w:lastColumn="0" w:oddVBand="0" w:evenVBand="0" w:oddHBand="0" w:evenHBand="0" w:firstRowFirstColumn="0" w:firstRowLastColumn="0" w:lastRowFirstColumn="0" w:lastRowLastColumn="0"/>
            </w:pPr>
            <w:r>
              <w:t>Precision</w:t>
            </w:r>
          </w:p>
        </w:tc>
        <w:tc>
          <w:tcPr>
            <w:tcW w:w="1350" w:type="dxa"/>
          </w:tcPr>
          <w:p w14:paraId="2DCF3944" w14:textId="62E48EC0" w:rsidR="000106C1" w:rsidRDefault="000106C1" w:rsidP="00AD2B99">
            <w:pPr>
              <w:bidi w:val="0"/>
              <w:jc w:val="center"/>
              <w:cnfStyle w:val="100000000000" w:firstRow="1" w:lastRow="0" w:firstColumn="0" w:lastColumn="0" w:oddVBand="0" w:evenVBand="0" w:oddHBand="0" w:evenHBand="0" w:firstRowFirstColumn="0" w:firstRowLastColumn="0" w:lastRowFirstColumn="0" w:lastRowLastColumn="0"/>
            </w:pPr>
            <w:r>
              <w:t>Recall</w:t>
            </w:r>
          </w:p>
        </w:tc>
        <w:tc>
          <w:tcPr>
            <w:tcW w:w="1360" w:type="dxa"/>
          </w:tcPr>
          <w:p w14:paraId="01D4ADF0" w14:textId="2AE30BDB" w:rsidR="000106C1" w:rsidRDefault="000106C1" w:rsidP="00AD2B99">
            <w:pPr>
              <w:bidi w:val="0"/>
              <w:jc w:val="center"/>
              <w:cnfStyle w:val="100000000000" w:firstRow="1" w:lastRow="0" w:firstColumn="0" w:lastColumn="0" w:oddVBand="0" w:evenVBand="0" w:oddHBand="0" w:evenHBand="0" w:firstRowFirstColumn="0" w:firstRowLastColumn="0" w:lastRowFirstColumn="0" w:lastRowLastColumn="0"/>
            </w:pPr>
            <w:r>
              <w:t>F1-score</w:t>
            </w:r>
          </w:p>
        </w:tc>
      </w:tr>
      <w:tr w:rsidR="000106C1" w14:paraId="29C4BC0E" w14:textId="77777777" w:rsidTr="00AD2B99">
        <w:trPr>
          <w:cnfStyle w:val="000000100000" w:firstRow="0" w:lastRow="0" w:firstColumn="0" w:lastColumn="0" w:oddVBand="0" w:evenVBand="0" w:oddHBand="1" w:evenHBand="0" w:firstRowFirstColumn="0" w:firstRowLastColumn="0" w:lastRowFirstColumn="0" w:lastRowLastColumn="0"/>
          <w:trHeight w:val="302"/>
        </w:trPr>
        <w:tc>
          <w:tcPr>
            <w:cnfStyle w:val="001000000000" w:firstRow="0" w:lastRow="0" w:firstColumn="1" w:lastColumn="0" w:oddVBand="0" w:evenVBand="0" w:oddHBand="0" w:evenHBand="0" w:firstRowFirstColumn="0" w:firstRowLastColumn="0" w:lastRowFirstColumn="0" w:lastRowLastColumn="0"/>
            <w:tcW w:w="4140" w:type="dxa"/>
          </w:tcPr>
          <w:p w14:paraId="3C5A5BB5" w14:textId="4493BA58" w:rsidR="000106C1" w:rsidRDefault="000106C1" w:rsidP="000106C1">
            <w:pPr>
              <w:bidi w:val="0"/>
            </w:pPr>
            <w:r>
              <w:t>Logistic regression</w:t>
            </w:r>
          </w:p>
        </w:tc>
        <w:tc>
          <w:tcPr>
            <w:tcW w:w="1530" w:type="dxa"/>
          </w:tcPr>
          <w:p w14:paraId="717D08AA" w14:textId="4C0AE1CF" w:rsidR="000106C1" w:rsidRDefault="00AD2B99" w:rsidP="00AD2B99">
            <w:pPr>
              <w:bidi w:val="0"/>
              <w:jc w:val="center"/>
              <w:cnfStyle w:val="000000100000" w:firstRow="0" w:lastRow="0" w:firstColumn="0" w:lastColumn="0" w:oddVBand="0" w:evenVBand="0" w:oddHBand="1" w:evenHBand="0" w:firstRowFirstColumn="0" w:firstRowLastColumn="0" w:lastRowFirstColumn="0" w:lastRowLastColumn="0"/>
            </w:pPr>
            <w:r>
              <w:t>0.91</w:t>
            </w:r>
          </w:p>
        </w:tc>
        <w:tc>
          <w:tcPr>
            <w:tcW w:w="1440" w:type="dxa"/>
          </w:tcPr>
          <w:p w14:paraId="64C260C2" w14:textId="6D2CCE14" w:rsidR="000106C1" w:rsidRDefault="00AD2B99" w:rsidP="00AD2B99">
            <w:pPr>
              <w:bidi w:val="0"/>
              <w:jc w:val="center"/>
              <w:cnfStyle w:val="000000100000" w:firstRow="0" w:lastRow="0" w:firstColumn="0" w:lastColumn="0" w:oddVBand="0" w:evenVBand="0" w:oddHBand="1" w:evenHBand="0" w:firstRowFirstColumn="0" w:firstRowLastColumn="0" w:lastRowFirstColumn="0" w:lastRowLastColumn="0"/>
            </w:pPr>
            <w:r>
              <w:t>0.33</w:t>
            </w:r>
          </w:p>
        </w:tc>
        <w:tc>
          <w:tcPr>
            <w:tcW w:w="1350" w:type="dxa"/>
          </w:tcPr>
          <w:p w14:paraId="1006EE30" w14:textId="7F889ACE" w:rsidR="000106C1" w:rsidRDefault="00AD2B99" w:rsidP="00AD2B99">
            <w:pPr>
              <w:bidi w:val="0"/>
              <w:jc w:val="center"/>
              <w:cnfStyle w:val="000000100000" w:firstRow="0" w:lastRow="0" w:firstColumn="0" w:lastColumn="0" w:oddVBand="0" w:evenVBand="0" w:oddHBand="1" w:evenHBand="0" w:firstRowFirstColumn="0" w:firstRowLastColumn="0" w:lastRowFirstColumn="0" w:lastRowLastColumn="0"/>
            </w:pPr>
            <w:r>
              <w:t>0.42</w:t>
            </w:r>
          </w:p>
        </w:tc>
        <w:tc>
          <w:tcPr>
            <w:tcW w:w="1360" w:type="dxa"/>
          </w:tcPr>
          <w:p w14:paraId="74EC56A4" w14:textId="12383182" w:rsidR="000106C1" w:rsidRDefault="00AD2B99" w:rsidP="00AD2B99">
            <w:pPr>
              <w:bidi w:val="0"/>
              <w:jc w:val="center"/>
              <w:cnfStyle w:val="000000100000" w:firstRow="0" w:lastRow="0" w:firstColumn="0" w:lastColumn="0" w:oddVBand="0" w:evenVBand="0" w:oddHBand="1" w:evenHBand="0" w:firstRowFirstColumn="0" w:firstRowLastColumn="0" w:lastRowFirstColumn="0" w:lastRowLastColumn="0"/>
            </w:pPr>
            <w:r>
              <w:t>0.37</w:t>
            </w:r>
          </w:p>
        </w:tc>
      </w:tr>
      <w:tr w:rsidR="000106C1" w14:paraId="509104C8" w14:textId="77777777" w:rsidTr="00AD2B99">
        <w:trPr>
          <w:trHeight w:val="275"/>
        </w:trPr>
        <w:tc>
          <w:tcPr>
            <w:cnfStyle w:val="001000000000" w:firstRow="0" w:lastRow="0" w:firstColumn="1" w:lastColumn="0" w:oddVBand="0" w:evenVBand="0" w:oddHBand="0" w:evenHBand="0" w:firstRowFirstColumn="0" w:firstRowLastColumn="0" w:lastRowFirstColumn="0" w:lastRowLastColumn="0"/>
            <w:tcW w:w="4140" w:type="dxa"/>
          </w:tcPr>
          <w:p w14:paraId="7B6F1CE7" w14:textId="55E285EA" w:rsidR="000106C1" w:rsidRDefault="000106C1" w:rsidP="000106C1">
            <w:pPr>
              <w:bidi w:val="0"/>
            </w:pPr>
            <w:r>
              <w:t>Gaussian Naïve Bayes</w:t>
            </w:r>
          </w:p>
        </w:tc>
        <w:tc>
          <w:tcPr>
            <w:tcW w:w="1530" w:type="dxa"/>
          </w:tcPr>
          <w:p w14:paraId="70B4D67B" w14:textId="0A06AD12" w:rsidR="000106C1" w:rsidRDefault="00AD2B99" w:rsidP="00AD2B99">
            <w:pPr>
              <w:bidi w:val="0"/>
              <w:jc w:val="center"/>
              <w:cnfStyle w:val="000000000000" w:firstRow="0" w:lastRow="0" w:firstColumn="0" w:lastColumn="0" w:oddVBand="0" w:evenVBand="0" w:oddHBand="0" w:evenHBand="0" w:firstRowFirstColumn="0" w:firstRowLastColumn="0" w:lastRowFirstColumn="0" w:lastRowLastColumn="0"/>
            </w:pPr>
            <w:r>
              <w:t>0.82</w:t>
            </w:r>
          </w:p>
        </w:tc>
        <w:tc>
          <w:tcPr>
            <w:tcW w:w="1440" w:type="dxa"/>
          </w:tcPr>
          <w:p w14:paraId="64952398" w14:textId="73AE82F4" w:rsidR="000106C1" w:rsidRDefault="00AD2B99" w:rsidP="00AD2B99">
            <w:pPr>
              <w:bidi w:val="0"/>
              <w:jc w:val="center"/>
              <w:cnfStyle w:val="000000000000" w:firstRow="0" w:lastRow="0" w:firstColumn="0" w:lastColumn="0" w:oddVBand="0" w:evenVBand="0" w:oddHBand="0" w:evenHBand="0" w:firstRowFirstColumn="0" w:firstRowLastColumn="0" w:lastRowFirstColumn="0" w:lastRowLastColumn="0"/>
            </w:pPr>
            <w:r>
              <w:t>0.20</w:t>
            </w:r>
          </w:p>
        </w:tc>
        <w:tc>
          <w:tcPr>
            <w:tcW w:w="1350" w:type="dxa"/>
          </w:tcPr>
          <w:p w14:paraId="4883623F" w14:textId="09CFA838" w:rsidR="000106C1" w:rsidRDefault="00AD2B99" w:rsidP="00AD2B99">
            <w:pPr>
              <w:bidi w:val="0"/>
              <w:jc w:val="center"/>
              <w:cnfStyle w:val="000000000000" w:firstRow="0" w:lastRow="0" w:firstColumn="0" w:lastColumn="0" w:oddVBand="0" w:evenVBand="0" w:oddHBand="0" w:evenHBand="0" w:firstRowFirstColumn="0" w:firstRowLastColumn="0" w:lastRowFirstColumn="0" w:lastRowLastColumn="0"/>
            </w:pPr>
            <w:r>
              <w:t>0.58</w:t>
            </w:r>
          </w:p>
        </w:tc>
        <w:tc>
          <w:tcPr>
            <w:tcW w:w="1360" w:type="dxa"/>
          </w:tcPr>
          <w:p w14:paraId="735CF788" w14:textId="77418C3F" w:rsidR="000106C1" w:rsidRDefault="00AD2B99" w:rsidP="00AD2B99">
            <w:pPr>
              <w:bidi w:val="0"/>
              <w:jc w:val="center"/>
              <w:cnfStyle w:val="000000000000" w:firstRow="0" w:lastRow="0" w:firstColumn="0" w:lastColumn="0" w:oddVBand="0" w:evenVBand="0" w:oddHBand="0" w:evenHBand="0" w:firstRowFirstColumn="0" w:firstRowLastColumn="0" w:lastRowFirstColumn="0" w:lastRowLastColumn="0"/>
            </w:pPr>
            <w:r>
              <w:t>0.29</w:t>
            </w:r>
          </w:p>
        </w:tc>
      </w:tr>
      <w:tr w:rsidR="000106C1" w14:paraId="02E930C6" w14:textId="77777777" w:rsidTr="00AD2B99">
        <w:trPr>
          <w:cnfStyle w:val="000000100000" w:firstRow="0" w:lastRow="0" w:firstColumn="0" w:lastColumn="0" w:oddVBand="0" w:evenVBand="0" w:oddHBand="1" w:evenHBand="0" w:firstRowFirstColumn="0" w:firstRowLastColumn="0" w:lastRowFirstColumn="0" w:lastRowLastColumn="0"/>
          <w:trHeight w:val="275"/>
        </w:trPr>
        <w:tc>
          <w:tcPr>
            <w:cnfStyle w:val="001000000000" w:firstRow="0" w:lastRow="0" w:firstColumn="1" w:lastColumn="0" w:oddVBand="0" w:evenVBand="0" w:oddHBand="0" w:evenHBand="0" w:firstRowFirstColumn="0" w:firstRowLastColumn="0" w:lastRowFirstColumn="0" w:lastRowLastColumn="0"/>
            <w:tcW w:w="4140" w:type="dxa"/>
          </w:tcPr>
          <w:p w14:paraId="6671478B" w14:textId="73BF8456" w:rsidR="000106C1" w:rsidRDefault="000106C1" w:rsidP="000106C1">
            <w:pPr>
              <w:bidi w:val="0"/>
            </w:pPr>
            <w:r>
              <w:t>Ada Boost</w:t>
            </w:r>
          </w:p>
        </w:tc>
        <w:tc>
          <w:tcPr>
            <w:tcW w:w="1530" w:type="dxa"/>
          </w:tcPr>
          <w:p w14:paraId="22D28600" w14:textId="43989026" w:rsidR="000106C1" w:rsidRDefault="00AD2B99" w:rsidP="00AD2B99">
            <w:pPr>
              <w:bidi w:val="0"/>
              <w:jc w:val="center"/>
              <w:cnfStyle w:val="000000100000" w:firstRow="0" w:lastRow="0" w:firstColumn="0" w:lastColumn="0" w:oddVBand="0" w:evenVBand="0" w:oddHBand="1" w:evenHBand="0" w:firstRowFirstColumn="0" w:firstRowLastColumn="0" w:lastRowFirstColumn="0" w:lastRowLastColumn="0"/>
            </w:pPr>
            <w:r>
              <w:t>0.83</w:t>
            </w:r>
          </w:p>
        </w:tc>
        <w:tc>
          <w:tcPr>
            <w:tcW w:w="1440" w:type="dxa"/>
          </w:tcPr>
          <w:p w14:paraId="016B7410" w14:textId="660717F6" w:rsidR="000106C1" w:rsidRDefault="00AD2B99" w:rsidP="00AD2B99">
            <w:pPr>
              <w:bidi w:val="0"/>
              <w:jc w:val="center"/>
              <w:cnfStyle w:val="000000100000" w:firstRow="0" w:lastRow="0" w:firstColumn="0" w:lastColumn="0" w:oddVBand="0" w:evenVBand="0" w:oddHBand="1" w:evenHBand="0" w:firstRowFirstColumn="0" w:firstRowLastColumn="0" w:lastRowFirstColumn="0" w:lastRowLastColumn="0"/>
            </w:pPr>
            <w:r>
              <w:t>0.22</w:t>
            </w:r>
          </w:p>
        </w:tc>
        <w:tc>
          <w:tcPr>
            <w:tcW w:w="1350" w:type="dxa"/>
          </w:tcPr>
          <w:p w14:paraId="125036EC" w14:textId="07288381" w:rsidR="000106C1" w:rsidRDefault="00AD2B99" w:rsidP="00AD2B99">
            <w:pPr>
              <w:bidi w:val="0"/>
              <w:jc w:val="center"/>
              <w:cnfStyle w:val="000000100000" w:firstRow="0" w:lastRow="0" w:firstColumn="0" w:lastColumn="0" w:oddVBand="0" w:evenVBand="0" w:oddHBand="1" w:evenHBand="0" w:firstRowFirstColumn="0" w:firstRowLastColumn="0" w:lastRowFirstColumn="0" w:lastRowLastColumn="0"/>
            </w:pPr>
            <w:r>
              <w:t>0.64</w:t>
            </w:r>
          </w:p>
        </w:tc>
        <w:tc>
          <w:tcPr>
            <w:tcW w:w="1360" w:type="dxa"/>
          </w:tcPr>
          <w:p w14:paraId="2A57BC8D" w14:textId="32633CFC" w:rsidR="000106C1" w:rsidRDefault="00AD2B99" w:rsidP="00AD2B99">
            <w:pPr>
              <w:bidi w:val="0"/>
              <w:jc w:val="center"/>
              <w:cnfStyle w:val="000000100000" w:firstRow="0" w:lastRow="0" w:firstColumn="0" w:lastColumn="0" w:oddVBand="0" w:evenVBand="0" w:oddHBand="1" w:evenHBand="0" w:firstRowFirstColumn="0" w:firstRowLastColumn="0" w:lastRowFirstColumn="0" w:lastRowLastColumn="0"/>
            </w:pPr>
            <w:r>
              <w:t>0.33</w:t>
            </w:r>
          </w:p>
        </w:tc>
      </w:tr>
      <w:tr w:rsidR="000106C1" w14:paraId="53E8B101" w14:textId="77777777" w:rsidTr="00AD2B99">
        <w:trPr>
          <w:trHeight w:val="275"/>
        </w:trPr>
        <w:tc>
          <w:tcPr>
            <w:cnfStyle w:val="001000000000" w:firstRow="0" w:lastRow="0" w:firstColumn="1" w:lastColumn="0" w:oddVBand="0" w:evenVBand="0" w:oddHBand="0" w:evenHBand="0" w:firstRowFirstColumn="0" w:firstRowLastColumn="0" w:lastRowFirstColumn="0" w:lastRowLastColumn="0"/>
            <w:tcW w:w="4140" w:type="dxa"/>
          </w:tcPr>
          <w:p w14:paraId="4700D8F5" w14:textId="7A15ADE5" w:rsidR="000106C1" w:rsidRDefault="000106C1" w:rsidP="000106C1">
            <w:pPr>
              <w:bidi w:val="0"/>
            </w:pPr>
            <w:r>
              <w:t>Decision Tree</w:t>
            </w:r>
          </w:p>
        </w:tc>
        <w:tc>
          <w:tcPr>
            <w:tcW w:w="1530" w:type="dxa"/>
          </w:tcPr>
          <w:p w14:paraId="069019F8" w14:textId="52BF8AFE" w:rsidR="000106C1" w:rsidRDefault="00AD2B99" w:rsidP="00AD2B99">
            <w:pPr>
              <w:bidi w:val="0"/>
              <w:jc w:val="center"/>
              <w:cnfStyle w:val="000000000000" w:firstRow="0" w:lastRow="0" w:firstColumn="0" w:lastColumn="0" w:oddVBand="0" w:evenVBand="0" w:oddHBand="0" w:evenHBand="0" w:firstRowFirstColumn="0" w:firstRowLastColumn="0" w:lastRowFirstColumn="0" w:lastRowLastColumn="0"/>
            </w:pPr>
            <w:r>
              <w:t>0.88</w:t>
            </w:r>
          </w:p>
        </w:tc>
        <w:tc>
          <w:tcPr>
            <w:tcW w:w="1440" w:type="dxa"/>
          </w:tcPr>
          <w:p w14:paraId="6141018E" w14:textId="08E2C4DA" w:rsidR="000106C1" w:rsidRDefault="00AD2B99" w:rsidP="00AD2B99">
            <w:pPr>
              <w:bidi w:val="0"/>
              <w:jc w:val="center"/>
              <w:cnfStyle w:val="000000000000" w:firstRow="0" w:lastRow="0" w:firstColumn="0" w:lastColumn="0" w:oddVBand="0" w:evenVBand="0" w:oddHBand="0" w:evenHBand="0" w:firstRowFirstColumn="0" w:firstRowLastColumn="0" w:lastRowFirstColumn="0" w:lastRowLastColumn="0"/>
            </w:pPr>
            <w:r>
              <w:t>0.20</w:t>
            </w:r>
          </w:p>
        </w:tc>
        <w:tc>
          <w:tcPr>
            <w:tcW w:w="1350" w:type="dxa"/>
          </w:tcPr>
          <w:p w14:paraId="15E582D9" w14:textId="1581B152" w:rsidR="000106C1" w:rsidRDefault="00AD2B99" w:rsidP="00AD2B99">
            <w:pPr>
              <w:bidi w:val="0"/>
              <w:jc w:val="center"/>
              <w:cnfStyle w:val="000000000000" w:firstRow="0" w:lastRow="0" w:firstColumn="0" w:lastColumn="0" w:oddVBand="0" w:evenVBand="0" w:oddHBand="0" w:evenHBand="0" w:firstRowFirstColumn="0" w:firstRowLastColumn="0" w:lastRowFirstColumn="0" w:lastRowLastColumn="0"/>
            </w:pPr>
            <w:r>
              <w:t>0.29</w:t>
            </w:r>
          </w:p>
        </w:tc>
        <w:tc>
          <w:tcPr>
            <w:tcW w:w="1360" w:type="dxa"/>
          </w:tcPr>
          <w:p w14:paraId="20D985A4" w14:textId="11A68BC8" w:rsidR="000106C1" w:rsidRDefault="00AD2B99" w:rsidP="00AD2B99">
            <w:pPr>
              <w:bidi w:val="0"/>
              <w:jc w:val="center"/>
              <w:cnfStyle w:val="000000000000" w:firstRow="0" w:lastRow="0" w:firstColumn="0" w:lastColumn="0" w:oddVBand="0" w:evenVBand="0" w:oddHBand="0" w:evenHBand="0" w:firstRowFirstColumn="0" w:firstRowLastColumn="0" w:lastRowFirstColumn="0" w:lastRowLastColumn="0"/>
            </w:pPr>
            <w:r>
              <w:t>0.24</w:t>
            </w:r>
          </w:p>
        </w:tc>
      </w:tr>
      <w:tr w:rsidR="000106C1" w14:paraId="1A59350D" w14:textId="77777777" w:rsidTr="00AD2B99">
        <w:trPr>
          <w:cnfStyle w:val="000000100000" w:firstRow="0" w:lastRow="0" w:firstColumn="0" w:lastColumn="0" w:oddVBand="0" w:evenVBand="0" w:oddHBand="1" w:evenHBand="0" w:firstRowFirstColumn="0" w:firstRowLastColumn="0" w:lastRowFirstColumn="0" w:lastRowLastColumn="0"/>
          <w:trHeight w:val="275"/>
        </w:trPr>
        <w:tc>
          <w:tcPr>
            <w:cnfStyle w:val="001000000000" w:firstRow="0" w:lastRow="0" w:firstColumn="1" w:lastColumn="0" w:oddVBand="0" w:evenVBand="0" w:oddHBand="0" w:evenHBand="0" w:firstRowFirstColumn="0" w:firstRowLastColumn="0" w:lastRowFirstColumn="0" w:lastRowLastColumn="0"/>
            <w:tcW w:w="4140" w:type="dxa"/>
          </w:tcPr>
          <w:p w14:paraId="20DB57B2" w14:textId="5A25CAE3" w:rsidR="000106C1" w:rsidRDefault="000106C1" w:rsidP="000106C1">
            <w:pPr>
              <w:bidi w:val="0"/>
            </w:pPr>
            <w:r>
              <w:t>Random Forest</w:t>
            </w:r>
          </w:p>
        </w:tc>
        <w:tc>
          <w:tcPr>
            <w:tcW w:w="1530" w:type="dxa"/>
          </w:tcPr>
          <w:p w14:paraId="19C00376" w14:textId="6C4242D6" w:rsidR="000106C1" w:rsidRDefault="00AD2B99" w:rsidP="00AD2B99">
            <w:pPr>
              <w:bidi w:val="0"/>
              <w:jc w:val="center"/>
              <w:cnfStyle w:val="000000100000" w:firstRow="0" w:lastRow="0" w:firstColumn="0" w:lastColumn="0" w:oddVBand="0" w:evenVBand="0" w:oddHBand="1" w:evenHBand="0" w:firstRowFirstColumn="0" w:firstRowLastColumn="0" w:lastRowFirstColumn="0" w:lastRowLastColumn="0"/>
            </w:pPr>
            <w:r>
              <w:t>0.89</w:t>
            </w:r>
          </w:p>
        </w:tc>
        <w:tc>
          <w:tcPr>
            <w:tcW w:w="1440" w:type="dxa"/>
          </w:tcPr>
          <w:p w14:paraId="76517764" w14:textId="512B5234" w:rsidR="000106C1" w:rsidRDefault="00AD2B99" w:rsidP="00AD2B99">
            <w:pPr>
              <w:bidi w:val="0"/>
              <w:jc w:val="center"/>
              <w:cnfStyle w:val="000000100000" w:firstRow="0" w:lastRow="0" w:firstColumn="0" w:lastColumn="0" w:oddVBand="0" w:evenVBand="0" w:oddHBand="1" w:evenHBand="0" w:firstRowFirstColumn="0" w:firstRowLastColumn="0" w:lastRowFirstColumn="0" w:lastRowLastColumn="0"/>
            </w:pPr>
            <w:r>
              <w:t>0.31</w:t>
            </w:r>
          </w:p>
        </w:tc>
        <w:tc>
          <w:tcPr>
            <w:tcW w:w="1350" w:type="dxa"/>
          </w:tcPr>
          <w:p w14:paraId="2E5E3A01" w14:textId="60D5FAE0" w:rsidR="000106C1" w:rsidRDefault="00AD2B99" w:rsidP="00AD2B99">
            <w:pPr>
              <w:bidi w:val="0"/>
              <w:jc w:val="center"/>
              <w:cnfStyle w:val="000000100000" w:firstRow="0" w:lastRow="0" w:firstColumn="0" w:lastColumn="0" w:oddVBand="0" w:evenVBand="0" w:oddHBand="1" w:evenHBand="0" w:firstRowFirstColumn="0" w:firstRowLastColumn="0" w:lastRowFirstColumn="0" w:lastRowLastColumn="0"/>
            </w:pPr>
            <w:r>
              <w:t>0.55</w:t>
            </w:r>
          </w:p>
        </w:tc>
        <w:tc>
          <w:tcPr>
            <w:tcW w:w="1360" w:type="dxa"/>
          </w:tcPr>
          <w:p w14:paraId="6FE409CF" w14:textId="562CF371" w:rsidR="000106C1" w:rsidRDefault="00AD2B99" w:rsidP="00AD2B99">
            <w:pPr>
              <w:bidi w:val="0"/>
              <w:jc w:val="center"/>
              <w:cnfStyle w:val="000000100000" w:firstRow="0" w:lastRow="0" w:firstColumn="0" w:lastColumn="0" w:oddVBand="0" w:evenVBand="0" w:oddHBand="1" w:evenHBand="0" w:firstRowFirstColumn="0" w:firstRowLastColumn="0" w:lastRowFirstColumn="0" w:lastRowLastColumn="0"/>
            </w:pPr>
            <w:r>
              <w:t>0.39</w:t>
            </w:r>
          </w:p>
        </w:tc>
      </w:tr>
      <w:tr w:rsidR="000106C1" w14:paraId="17D2F63F" w14:textId="77777777" w:rsidTr="00AD2B99">
        <w:trPr>
          <w:trHeight w:val="275"/>
        </w:trPr>
        <w:tc>
          <w:tcPr>
            <w:cnfStyle w:val="001000000000" w:firstRow="0" w:lastRow="0" w:firstColumn="1" w:lastColumn="0" w:oddVBand="0" w:evenVBand="0" w:oddHBand="0" w:evenHBand="0" w:firstRowFirstColumn="0" w:firstRowLastColumn="0" w:lastRowFirstColumn="0" w:lastRowLastColumn="0"/>
            <w:tcW w:w="4140" w:type="dxa"/>
          </w:tcPr>
          <w:p w14:paraId="6B54E818" w14:textId="550C67F5" w:rsidR="000106C1" w:rsidRDefault="000106C1" w:rsidP="000106C1">
            <w:pPr>
              <w:bidi w:val="0"/>
            </w:pPr>
            <w:r>
              <w:t>Extra Trees</w:t>
            </w:r>
          </w:p>
        </w:tc>
        <w:tc>
          <w:tcPr>
            <w:tcW w:w="1530" w:type="dxa"/>
          </w:tcPr>
          <w:p w14:paraId="3358DFA6" w14:textId="742ABDC3" w:rsidR="000106C1" w:rsidRDefault="00AD2B99" w:rsidP="00AD2B99">
            <w:pPr>
              <w:bidi w:val="0"/>
              <w:jc w:val="center"/>
              <w:cnfStyle w:val="000000000000" w:firstRow="0" w:lastRow="0" w:firstColumn="0" w:lastColumn="0" w:oddVBand="0" w:evenVBand="0" w:oddHBand="0" w:evenHBand="0" w:firstRowFirstColumn="0" w:firstRowLastColumn="0" w:lastRowFirstColumn="0" w:lastRowLastColumn="0"/>
            </w:pPr>
            <w:r>
              <w:t>0.90</w:t>
            </w:r>
          </w:p>
        </w:tc>
        <w:tc>
          <w:tcPr>
            <w:tcW w:w="1440" w:type="dxa"/>
          </w:tcPr>
          <w:p w14:paraId="7388B1C0" w14:textId="4BD212D0" w:rsidR="000106C1" w:rsidRDefault="00AD2B99" w:rsidP="00AD2B99">
            <w:pPr>
              <w:bidi w:val="0"/>
              <w:jc w:val="center"/>
              <w:cnfStyle w:val="000000000000" w:firstRow="0" w:lastRow="0" w:firstColumn="0" w:lastColumn="0" w:oddVBand="0" w:evenVBand="0" w:oddHBand="0" w:evenHBand="0" w:firstRowFirstColumn="0" w:firstRowLastColumn="0" w:lastRowFirstColumn="0" w:lastRowLastColumn="0"/>
            </w:pPr>
            <w:r>
              <w:t>0.32</w:t>
            </w:r>
          </w:p>
        </w:tc>
        <w:tc>
          <w:tcPr>
            <w:tcW w:w="1350" w:type="dxa"/>
          </w:tcPr>
          <w:p w14:paraId="5E1819C5" w14:textId="68276EDD" w:rsidR="000106C1" w:rsidRDefault="00AD2B99" w:rsidP="00AD2B99">
            <w:pPr>
              <w:bidi w:val="0"/>
              <w:jc w:val="center"/>
              <w:cnfStyle w:val="000000000000" w:firstRow="0" w:lastRow="0" w:firstColumn="0" w:lastColumn="0" w:oddVBand="0" w:evenVBand="0" w:oddHBand="0" w:evenHBand="0" w:firstRowFirstColumn="0" w:firstRowLastColumn="0" w:lastRowFirstColumn="0" w:lastRowLastColumn="0"/>
            </w:pPr>
            <w:r>
              <w:t>0.47</w:t>
            </w:r>
          </w:p>
        </w:tc>
        <w:tc>
          <w:tcPr>
            <w:tcW w:w="1360" w:type="dxa"/>
          </w:tcPr>
          <w:p w14:paraId="5DA180B1" w14:textId="57DD403C" w:rsidR="000106C1" w:rsidRDefault="00AD2B99" w:rsidP="00AD2B99">
            <w:pPr>
              <w:bidi w:val="0"/>
              <w:jc w:val="center"/>
              <w:cnfStyle w:val="000000000000" w:firstRow="0" w:lastRow="0" w:firstColumn="0" w:lastColumn="0" w:oddVBand="0" w:evenVBand="0" w:oddHBand="0" w:evenHBand="0" w:firstRowFirstColumn="0" w:firstRowLastColumn="0" w:lastRowFirstColumn="0" w:lastRowLastColumn="0"/>
            </w:pPr>
            <w:r>
              <w:t>0.38</w:t>
            </w:r>
          </w:p>
        </w:tc>
      </w:tr>
      <w:tr w:rsidR="000106C1" w14:paraId="4D259953" w14:textId="77777777" w:rsidTr="00AD2B99">
        <w:trPr>
          <w:cnfStyle w:val="000000100000" w:firstRow="0" w:lastRow="0" w:firstColumn="0" w:lastColumn="0" w:oddVBand="0" w:evenVBand="0" w:oddHBand="1" w:evenHBand="0" w:firstRowFirstColumn="0" w:firstRowLastColumn="0" w:lastRowFirstColumn="0" w:lastRowLastColumn="0"/>
          <w:trHeight w:val="275"/>
        </w:trPr>
        <w:tc>
          <w:tcPr>
            <w:cnfStyle w:val="001000000000" w:firstRow="0" w:lastRow="0" w:firstColumn="1" w:lastColumn="0" w:oddVBand="0" w:evenVBand="0" w:oddHBand="0" w:evenHBand="0" w:firstRowFirstColumn="0" w:firstRowLastColumn="0" w:lastRowFirstColumn="0" w:lastRowLastColumn="0"/>
            <w:tcW w:w="4140" w:type="dxa"/>
          </w:tcPr>
          <w:p w14:paraId="133D909A" w14:textId="4FBF01AE" w:rsidR="000106C1" w:rsidRDefault="000106C1" w:rsidP="000106C1">
            <w:pPr>
              <w:bidi w:val="0"/>
            </w:pPr>
            <w:r>
              <w:t>XGBoost</w:t>
            </w:r>
          </w:p>
        </w:tc>
        <w:tc>
          <w:tcPr>
            <w:tcW w:w="1530" w:type="dxa"/>
          </w:tcPr>
          <w:p w14:paraId="3BE122E3" w14:textId="5CF38EA6" w:rsidR="000106C1" w:rsidRDefault="00AD2B99" w:rsidP="00AD2B99">
            <w:pPr>
              <w:bidi w:val="0"/>
              <w:jc w:val="center"/>
              <w:cnfStyle w:val="000000100000" w:firstRow="0" w:lastRow="0" w:firstColumn="0" w:lastColumn="0" w:oddVBand="0" w:evenVBand="0" w:oddHBand="1" w:evenHBand="0" w:firstRowFirstColumn="0" w:firstRowLastColumn="0" w:lastRowFirstColumn="0" w:lastRowLastColumn="0"/>
            </w:pPr>
            <w:r>
              <w:t>0.91</w:t>
            </w:r>
          </w:p>
        </w:tc>
        <w:tc>
          <w:tcPr>
            <w:tcW w:w="1440" w:type="dxa"/>
          </w:tcPr>
          <w:p w14:paraId="4704281F" w14:textId="7663A0EE" w:rsidR="000106C1" w:rsidRDefault="00AD2B99" w:rsidP="00AD2B99">
            <w:pPr>
              <w:bidi w:val="0"/>
              <w:jc w:val="center"/>
              <w:cnfStyle w:val="000000100000" w:firstRow="0" w:lastRow="0" w:firstColumn="0" w:lastColumn="0" w:oddVBand="0" w:evenVBand="0" w:oddHBand="1" w:evenHBand="0" w:firstRowFirstColumn="0" w:firstRowLastColumn="0" w:lastRowFirstColumn="0" w:lastRowLastColumn="0"/>
            </w:pPr>
            <w:r>
              <w:t>0.35</w:t>
            </w:r>
          </w:p>
        </w:tc>
        <w:tc>
          <w:tcPr>
            <w:tcW w:w="1350" w:type="dxa"/>
          </w:tcPr>
          <w:p w14:paraId="0583F5F2" w14:textId="4ADFC2F5" w:rsidR="000106C1" w:rsidRDefault="00AD2B99" w:rsidP="00AD2B99">
            <w:pPr>
              <w:bidi w:val="0"/>
              <w:jc w:val="center"/>
              <w:cnfStyle w:val="000000100000" w:firstRow="0" w:lastRow="0" w:firstColumn="0" w:lastColumn="0" w:oddVBand="0" w:evenVBand="0" w:oddHBand="1" w:evenHBand="0" w:firstRowFirstColumn="0" w:firstRowLastColumn="0" w:lastRowFirstColumn="0" w:lastRowLastColumn="0"/>
            </w:pPr>
            <w:r>
              <w:t>0.45</w:t>
            </w:r>
          </w:p>
        </w:tc>
        <w:tc>
          <w:tcPr>
            <w:tcW w:w="1360" w:type="dxa"/>
          </w:tcPr>
          <w:p w14:paraId="327EFFBC" w14:textId="748028EA" w:rsidR="000106C1" w:rsidRDefault="00AD2B99" w:rsidP="00AD2B99">
            <w:pPr>
              <w:bidi w:val="0"/>
              <w:jc w:val="center"/>
              <w:cnfStyle w:val="000000100000" w:firstRow="0" w:lastRow="0" w:firstColumn="0" w:lastColumn="0" w:oddVBand="0" w:evenVBand="0" w:oddHBand="1" w:evenHBand="0" w:firstRowFirstColumn="0" w:firstRowLastColumn="0" w:lastRowFirstColumn="0" w:lastRowLastColumn="0"/>
            </w:pPr>
            <w:r>
              <w:t>0.39</w:t>
            </w:r>
          </w:p>
        </w:tc>
      </w:tr>
    </w:tbl>
    <w:p w14:paraId="05284079" w14:textId="1A8A8BBB" w:rsidR="00885448" w:rsidRDefault="007F086D" w:rsidP="005A7EFC">
      <w:pPr>
        <w:rPr>
          <w:rtl/>
        </w:rPr>
      </w:pPr>
      <w:r>
        <w:rPr>
          <w:rFonts w:hint="cs"/>
          <w:rtl/>
        </w:rPr>
        <w:lastRenderedPageBreak/>
        <w:t xml:space="preserve">با توجه به گزارش بالا </w:t>
      </w:r>
      <w:proofErr w:type="spellStart"/>
      <w:r>
        <w:rPr>
          <w:rFonts w:hint="cs"/>
          <w:rtl/>
        </w:rPr>
        <w:t>می‌بینیم</w:t>
      </w:r>
      <w:proofErr w:type="spellEnd"/>
      <w:r>
        <w:rPr>
          <w:rFonts w:hint="cs"/>
          <w:rtl/>
        </w:rPr>
        <w:t xml:space="preserve"> که دقت </w:t>
      </w:r>
      <w:proofErr w:type="spellStart"/>
      <w:r>
        <w:rPr>
          <w:rFonts w:hint="cs"/>
          <w:rtl/>
        </w:rPr>
        <w:t>مدل‌های</w:t>
      </w:r>
      <w:proofErr w:type="spellEnd"/>
      <w:r>
        <w:rPr>
          <w:rFonts w:hint="cs"/>
          <w:rtl/>
        </w:rPr>
        <w:t xml:space="preserve"> آموزش دیده شده همگی در سطح بالا و تقریبا مناسبی قرار دارند اما علت آن این است که درصد قابل توجهی از </w:t>
      </w:r>
      <w:proofErr w:type="spellStart"/>
      <w:r>
        <w:rPr>
          <w:rFonts w:hint="cs"/>
          <w:rtl/>
        </w:rPr>
        <w:t>داده‌ها</w:t>
      </w:r>
      <w:proofErr w:type="spellEnd"/>
      <w:r>
        <w:rPr>
          <w:rFonts w:hint="cs"/>
          <w:rtl/>
        </w:rPr>
        <w:t xml:space="preserve"> لیبل صفر دارند و </w:t>
      </w:r>
      <w:proofErr w:type="spellStart"/>
      <w:r>
        <w:rPr>
          <w:rFonts w:hint="cs"/>
          <w:rtl/>
        </w:rPr>
        <w:t>مدل‌ها</w:t>
      </w:r>
      <w:proofErr w:type="spellEnd"/>
      <w:r>
        <w:rPr>
          <w:rFonts w:hint="cs"/>
          <w:rtl/>
        </w:rPr>
        <w:t xml:space="preserve"> در این نوع </w:t>
      </w:r>
      <w:proofErr w:type="spellStart"/>
      <w:r>
        <w:rPr>
          <w:rFonts w:hint="cs"/>
          <w:rtl/>
        </w:rPr>
        <w:t>دیتاست‌ها</w:t>
      </w:r>
      <w:proofErr w:type="spellEnd"/>
      <w:r>
        <w:rPr>
          <w:rFonts w:hint="cs"/>
          <w:rtl/>
        </w:rPr>
        <w:t xml:space="preserve"> کار سختی برای پیشبینی با دقت بالا ندارند. همانطور که اشاره شد در این </w:t>
      </w:r>
      <w:proofErr w:type="spellStart"/>
      <w:r>
        <w:rPr>
          <w:rFonts w:hint="cs"/>
          <w:rtl/>
        </w:rPr>
        <w:t>نمونه‌ها</w:t>
      </w:r>
      <w:proofErr w:type="spellEnd"/>
      <w:r>
        <w:rPr>
          <w:rFonts w:hint="cs"/>
          <w:rtl/>
        </w:rPr>
        <w:t xml:space="preserve"> برای ما بیشتر </w:t>
      </w:r>
      <w:proofErr w:type="spellStart"/>
      <w:r>
        <w:rPr>
          <w:rFonts w:hint="cs"/>
          <w:rtl/>
        </w:rPr>
        <w:t>داده‌هایی</w:t>
      </w:r>
      <w:proofErr w:type="spellEnd"/>
      <w:r>
        <w:rPr>
          <w:rFonts w:hint="cs"/>
          <w:rtl/>
        </w:rPr>
        <w:t xml:space="preserve"> که کلاس ۱ دارند اهمیت دارند. بنابراین از سه معیار داده شده استفاده کردیم.</w:t>
      </w:r>
      <w:r w:rsidR="005A7EFC">
        <w:rPr>
          <w:rFonts w:hint="cs"/>
          <w:rtl/>
        </w:rPr>
        <w:t xml:space="preserve"> حال مجددا به </w:t>
      </w:r>
      <w:proofErr w:type="spellStart"/>
      <w:r w:rsidR="005A7EFC">
        <w:rPr>
          <w:rFonts w:hint="cs"/>
          <w:rtl/>
        </w:rPr>
        <w:t>مسئله‌ی</w:t>
      </w:r>
      <w:proofErr w:type="spellEnd"/>
      <w:r w:rsidR="005A7EFC">
        <w:rPr>
          <w:rFonts w:hint="cs"/>
          <w:rtl/>
        </w:rPr>
        <w:t xml:space="preserve"> اصلی از کمی </w:t>
      </w:r>
      <w:proofErr w:type="spellStart"/>
      <w:r w:rsidR="005A7EFC">
        <w:rPr>
          <w:rFonts w:hint="cs"/>
          <w:rtl/>
        </w:rPr>
        <w:t>عقب‌تر</w:t>
      </w:r>
      <w:proofErr w:type="spellEnd"/>
      <w:r w:rsidR="005A7EFC">
        <w:rPr>
          <w:rFonts w:hint="cs"/>
          <w:rtl/>
        </w:rPr>
        <w:t xml:space="preserve"> نگاه </w:t>
      </w:r>
      <w:proofErr w:type="spellStart"/>
      <w:r w:rsidR="005A7EFC">
        <w:rPr>
          <w:rFonts w:hint="cs"/>
          <w:rtl/>
        </w:rPr>
        <w:t>می‌کنیم</w:t>
      </w:r>
      <w:proofErr w:type="spellEnd"/>
      <w:r w:rsidR="005A7EFC">
        <w:rPr>
          <w:rFonts w:hint="cs"/>
          <w:rtl/>
        </w:rPr>
        <w:t xml:space="preserve">. قصد ما این است که با شناخت نیاز مشتری در یک زمان خاص و </w:t>
      </w:r>
      <w:proofErr w:type="spellStart"/>
      <w:r w:rsidR="005A7EFC">
        <w:rPr>
          <w:rFonts w:hint="cs"/>
          <w:rtl/>
        </w:rPr>
        <w:t>ارائه‌ی</w:t>
      </w:r>
      <w:proofErr w:type="spellEnd"/>
      <w:r w:rsidR="005A7EFC">
        <w:rPr>
          <w:rFonts w:hint="cs"/>
          <w:rtl/>
        </w:rPr>
        <w:t xml:space="preserve"> پیشنهاداتی که احتمالا مورد نیاز </w:t>
      </w:r>
      <w:proofErr w:type="spellStart"/>
      <w:r w:rsidR="005A7EFC">
        <w:rPr>
          <w:rFonts w:hint="cs"/>
          <w:rtl/>
        </w:rPr>
        <w:t>اوست</w:t>
      </w:r>
      <w:proofErr w:type="spellEnd"/>
      <w:r w:rsidR="005A7EFC">
        <w:rPr>
          <w:rFonts w:hint="cs"/>
          <w:rtl/>
        </w:rPr>
        <w:t xml:space="preserve">، او را به سمت خرید مجدد از فروشگاه هدایت کنیم. حال در </w:t>
      </w:r>
      <w:proofErr w:type="spellStart"/>
      <w:r w:rsidR="005A7EFC">
        <w:rPr>
          <w:rFonts w:hint="cs"/>
          <w:rtl/>
        </w:rPr>
        <w:t>داده</w:t>
      </w:r>
      <w:r w:rsidR="004549A0">
        <w:rPr>
          <w:rFonts w:hint="cs"/>
          <w:rtl/>
        </w:rPr>
        <w:t>‌های</w:t>
      </w:r>
      <w:proofErr w:type="spellEnd"/>
      <w:r w:rsidR="004549A0">
        <w:rPr>
          <w:rFonts w:hint="cs"/>
          <w:rtl/>
        </w:rPr>
        <w:t xml:space="preserve"> تست هر چه درصد بیشتری از کالاهایی که مشتری </w:t>
      </w:r>
      <w:proofErr w:type="spellStart"/>
      <w:r w:rsidR="004549A0">
        <w:rPr>
          <w:rFonts w:hint="cs"/>
          <w:rtl/>
        </w:rPr>
        <w:t>واقعا</w:t>
      </w:r>
      <w:proofErr w:type="spellEnd"/>
      <w:r w:rsidR="004549A0">
        <w:rPr>
          <w:rFonts w:hint="cs"/>
          <w:rtl/>
        </w:rPr>
        <w:t xml:space="preserve"> خریده است را پیشبینی کنیم</w:t>
      </w:r>
      <w:r w:rsidR="00B22DD5">
        <w:rPr>
          <w:rFonts w:hint="cs"/>
          <w:rtl/>
        </w:rPr>
        <w:t>، مدل بهتری داریم</w:t>
      </w:r>
      <w:r w:rsidR="005C02EC">
        <w:rPr>
          <w:rFonts w:hint="cs"/>
          <w:rtl/>
        </w:rPr>
        <w:t xml:space="preserve"> و پیشبینی و پیشنهاد دادن برخی کالاهایی که مشتری خریدی از آنان انجام نداده است </w:t>
      </w:r>
      <w:proofErr w:type="spellStart"/>
      <w:r w:rsidR="005C02EC">
        <w:rPr>
          <w:rFonts w:hint="cs"/>
          <w:rtl/>
        </w:rPr>
        <w:t>می‌تواند</w:t>
      </w:r>
      <w:proofErr w:type="spellEnd"/>
      <w:r w:rsidR="005C02EC">
        <w:rPr>
          <w:rFonts w:hint="cs"/>
          <w:rtl/>
        </w:rPr>
        <w:t xml:space="preserve"> تا حدی قابل چشم پوشی باشد. همچنین پیشنهاد کالایی دیگر و یا اعمال تخفیف بر روی آن ممکن است باعث ترغیب مشتری به خرید آن نیز بشود. چه بسا در میان </w:t>
      </w:r>
      <w:proofErr w:type="spellStart"/>
      <w:r w:rsidR="005C02EC">
        <w:rPr>
          <w:rFonts w:hint="cs"/>
          <w:rtl/>
        </w:rPr>
        <w:t>داده‌های</w:t>
      </w:r>
      <w:proofErr w:type="spellEnd"/>
      <w:r w:rsidR="005C02EC">
        <w:rPr>
          <w:rFonts w:hint="cs"/>
          <w:rtl/>
        </w:rPr>
        <w:t xml:space="preserve"> تست اگر قبل از خرید، برخی از کالاهایی که خریده </w:t>
      </w:r>
      <w:proofErr w:type="spellStart"/>
      <w:r w:rsidR="005C02EC">
        <w:rPr>
          <w:rFonts w:hint="cs"/>
          <w:rtl/>
        </w:rPr>
        <w:t>نشده‌اند</w:t>
      </w:r>
      <w:proofErr w:type="spellEnd"/>
      <w:r w:rsidR="005C02EC">
        <w:rPr>
          <w:rFonts w:hint="cs"/>
          <w:rtl/>
        </w:rPr>
        <w:t xml:space="preserve"> (کلاس صفر هستند) را به مشتریان پیشنهاد </w:t>
      </w:r>
      <w:proofErr w:type="spellStart"/>
      <w:r w:rsidR="005C02EC">
        <w:rPr>
          <w:rFonts w:hint="cs"/>
          <w:rtl/>
        </w:rPr>
        <w:t>می‌دادیم</w:t>
      </w:r>
      <w:proofErr w:type="spellEnd"/>
      <w:r w:rsidR="005C02EC">
        <w:rPr>
          <w:rFonts w:hint="cs"/>
          <w:rtl/>
        </w:rPr>
        <w:t xml:space="preserve">، آن کالاها توسط مشتریان خریداری </w:t>
      </w:r>
      <w:proofErr w:type="spellStart"/>
      <w:r w:rsidR="005C02EC">
        <w:rPr>
          <w:rFonts w:hint="cs"/>
          <w:rtl/>
        </w:rPr>
        <w:t>می‌ش</w:t>
      </w:r>
      <w:proofErr w:type="spellEnd"/>
      <w:r w:rsidR="00B22DD5">
        <w:rPr>
          <w:rFonts w:hint="cs"/>
          <w:rtl/>
        </w:rPr>
        <w:t xml:space="preserve"> اما</w:t>
      </w:r>
      <w:r w:rsidR="005C02EC">
        <w:rPr>
          <w:rFonts w:hint="cs"/>
          <w:rtl/>
        </w:rPr>
        <w:t xml:space="preserve"> به هر حال</w:t>
      </w:r>
      <w:r w:rsidR="00B22DD5">
        <w:rPr>
          <w:rFonts w:hint="cs"/>
          <w:rtl/>
        </w:rPr>
        <w:t xml:space="preserve"> اگر بخش قابل توجهی از </w:t>
      </w:r>
      <w:proofErr w:type="spellStart"/>
      <w:r w:rsidR="00B22DD5">
        <w:rPr>
          <w:rFonts w:hint="cs"/>
          <w:rtl/>
        </w:rPr>
        <w:t>داده‌هایی</w:t>
      </w:r>
      <w:proofErr w:type="spellEnd"/>
      <w:r w:rsidR="00B22DD5">
        <w:rPr>
          <w:rFonts w:hint="cs"/>
          <w:rtl/>
        </w:rPr>
        <w:t xml:space="preserve"> که کلاس یک به </w:t>
      </w:r>
      <w:proofErr w:type="spellStart"/>
      <w:r w:rsidR="00B22DD5">
        <w:rPr>
          <w:rFonts w:hint="cs"/>
          <w:rtl/>
        </w:rPr>
        <w:t>آن‌ها</w:t>
      </w:r>
      <w:proofErr w:type="spellEnd"/>
      <w:r w:rsidR="00B22DD5">
        <w:rPr>
          <w:rFonts w:hint="cs"/>
          <w:rtl/>
        </w:rPr>
        <w:t xml:space="preserve"> نسبت داده شده است مثبت کاذب باشند، مشخصا مدل کارایی خوبی ندارد. بنابراین مبنای اصلی ما برای تعیین بهترین مدل همان </w:t>
      </w:r>
      <w:r w:rsidR="00B22DD5">
        <w:t>F1-score</w:t>
      </w:r>
      <w:r w:rsidR="00B22DD5">
        <w:rPr>
          <w:rFonts w:hint="cs"/>
          <w:rtl/>
        </w:rPr>
        <w:t xml:space="preserve"> است در حالی که </w:t>
      </w:r>
      <w:proofErr w:type="spellStart"/>
      <w:r w:rsidR="00B22DD5">
        <w:rPr>
          <w:rFonts w:hint="cs"/>
          <w:rtl/>
        </w:rPr>
        <w:t>می‌توانیم</w:t>
      </w:r>
      <w:proofErr w:type="spellEnd"/>
      <w:r w:rsidR="00B22DD5">
        <w:rPr>
          <w:rFonts w:hint="cs"/>
          <w:rtl/>
        </w:rPr>
        <w:t xml:space="preserve"> برای انتخاب مدل بهتر نگاهی نیز به معیار </w:t>
      </w:r>
      <w:r w:rsidR="00B22DD5">
        <w:t>Recall</w:t>
      </w:r>
      <w:r w:rsidR="00B22DD5">
        <w:rPr>
          <w:rFonts w:hint="cs"/>
          <w:rtl/>
        </w:rPr>
        <w:t xml:space="preserve"> که نشان </w:t>
      </w:r>
      <w:proofErr w:type="spellStart"/>
      <w:r w:rsidR="00B22DD5">
        <w:rPr>
          <w:rFonts w:hint="cs"/>
          <w:rtl/>
        </w:rPr>
        <w:t>می‌دهد</w:t>
      </w:r>
      <w:proofErr w:type="spellEnd"/>
      <w:r w:rsidR="00B22DD5">
        <w:rPr>
          <w:rFonts w:hint="cs"/>
          <w:rtl/>
        </w:rPr>
        <w:t xml:space="preserve"> چند درصد از </w:t>
      </w:r>
      <w:proofErr w:type="spellStart"/>
      <w:r w:rsidR="00B22DD5">
        <w:rPr>
          <w:rFonts w:hint="cs"/>
          <w:rtl/>
        </w:rPr>
        <w:t>کلاس‌های</w:t>
      </w:r>
      <w:proofErr w:type="spellEnd"/>
      <w:r w:rsidR="00B22DD5">
        <w:rPr>
          <w:rFonts w:hint="cs"/>
          <w:rtl/>
        </w:rPr>
        <w:t xml:space="preserve"> ۱ واقعی را پیشبینی کردیم</w:t>
      </w:r>
      <w:r w:rsidR="00D25896">
        <w:rPr>
          <w:rFonts w:hint="cs"/>
          <w:rtl/>
        </w:rPr>
        <w:t>، داشته باشیم.</w:t>
      </w:r>
    </w:p>
    <w:p w14:paraId="5B783BEE" w14:textId="27B1C5EB" w:rsidR="003A7454" w:rsidRDefault="003A7454" w:rsidP="005A7EFC">
      <w:pPr>
        <w:rPr>
          <w:rtl/>
        </w:rPr>
      </w:pPr>
      <w:r>
        <w:rPr>
          <w:rFonts w:hint="cs"/>
          <w:rtl/>
        </w:rPr>
        <w:t xml:space="preserve">با توجه به آنچه گفته شد و جدول بالا، </w:t>
      </w:r>
      <w:proofErr w:type="spellStart"/>
      <w:r>
        <w:rPr>
          <w:rFonts w:hint="cs"/>
          <w:rtl/>
        </w:rPr>
        <w:t>مدل‌های</w:t>
      </w:r>
      <w:proofErr w:type="spellEnd"/>
      <w:r>
        <w:rPr>
          <w:rFonts w:hint="cs"/>
          <w:rtl/>
        </w:rPr>
        <w:t xml:space="preserve"> جنگل تصادفی و </w:t>
      </w:r>
      <w:r>
        <w:t>XGBoost</w:t>
      </w:r>
      <w:r>
        <w:rPr>
          <w:rFonts w:hint="cs"/>
          <w:rtl/>
        </w:rPr>
        <w:t xml:space="preserve"> بیشترین </w:t>
      </w:r>
      <w:r>
        <w:t>F1-score</w:t>
      </w:r>
      <w:r>
        <w:rPr>
          <w:rFonts w:hint="cs"/>
          <w:rtl/>
        </w:rPr>
        <w:t xml:space="preserve"> را دارند اما معیار </w:t>
      </w:r>
      <w:r>
        <w:t>Recall</w:t>
      </w:r>
      <w:r>
        <w:rPr>
          <w:rFonts w:hint="cs"/>
          <w:rtl/>
        </w:rPr>
        <w:t xml:space="preserve"> در روش جنگل تصادفی </w:t>
      </w:r>
      <w:proofErr w:type="spellStart"/>
      <w:r>
        <w:rPr>
          <w:rFonts w:hint="cs"/>
          <w:rtl/>
        </w:rPr>
        <w:t>حدودا</w:t>
      </w:r>
      <w:proofErr w:type="spellEnd"/>
      <w:r>
        <w:rPr>
          <w:rFonts w:hint="cs"/>
          <w:rtl/>
        </w:rPr>
        <w:t xml:space="preserve"> ۱۰ درصد بیشتر از روش </w:t>
      </w:r>
      <w:r>
        <w:t>XGBoost</w:t>
      </w:r>
      <w:r>
        <w:rPr>
          <w:rFonts w:hint="cs"/>
          <w:rtl/>
        </w:rPr>
        <w:t xml:space="preserve"> است. بنابراین این روش را به عنوان بهترین روش انتخاب </w:t>
      </w:r>
      <w:proofErr w:type="spellStart"/>
      <w:r>
        <w:rPr>
          <w:rFonts w:hint="cs"/>
          <w:rtl/>
        </w:rPr>
        <w:t>می‌کنیم</w:t>
      </w:r>
      <w:proofErr w:type="spellEnd"/>
      <w:r>
        <w:rPr>
          <w:rFonts w:hint="cs"/>
          <w:rtl/>
        </w:rPr>
        <w:t xml:space="preserve">. همچنین روش </w:t>
      </w:r>
      <w:proofErr w:type="spellStart"/>
      <w:r>
        <w:t>ADABoost</w:t>
      </w:r>
      <w:proofErr w:type="spellEnd"/>
      <w:r w:rsidR="005C02EC">
        <w:rPr>
          <w:rFonts w:hint="cs"/>
          <w:rtl/>
        </w:rPr>
        <w:t xml:space="preserve"> و رگرسیون </w:t>
      </w:r>
      <w:proofErr w:type="spellStart"/>
      <w:r w:rsidR="005C02EC">
        <w:rPr>
          <w:rFonts w:hint="cs"/>
          <w:rtl/>
        </w:rPr>
        <w:t>لاجستیک</w:t>
      </w:r>
      <w:proofErr w:type="spellEnd"/>
      <w:r w:rsidR="005C02EC">
        <w:rPr>
          <w:rFonts w:hint="cs"/>
          <w:rtl/>
        </w:rPr>
        <w:t xml:space="preserve"> </w:t>
      </w:r>
      <w:r w:rsidR="005C02EC">
        <w:t>Recall</w:t>
      </w:r>
      <w:r w:rsidR="005C02EC">
        <w:rPr>
          <w:rFonts w:hint="cs"/>
          <w:rtl/>
        </w:rPr>
        <w:t xml:space="preserve"> بالاتری از روش جنگل تصادفی دارند اما به دلیل آن که </w:t>
      </w:r>
      <w:r w:rsidR="005C02EC">
        <w:t>F1-score</w:t>
      </w:r>
      <w:r w:rsidR="005C02EC">
        <w:rPr>
          <w:rFonts w:hint="cs"/>
          <w:rtl/>
        </w:rPr>
        <w:t xml:space="preserve"> </w:t>
      </w:r>
      <w:proofErr w:type="spellStart"/>
      <w:r w:rsidR="005C02EC">
        <w:rPr>
          <w:rFonts w:hint="cs"/>
          <w:rtl/>
        </w:rPr>
        <w:t>آن‌ها</w:t>
      </w:r>
      <w:proofErr w:type="spellEnd"/>
      <w:r w:rsidR="005C02EC">
        <w:rPr>
          <w:rFonts w:hint="cs"/>
          <w:rtl/>
        </w:rPr>
        <w:t xml:space="preserve"> کمتر از روش جنگل تصادفی است، این </w:t>
      </w:r>
      <w:proofErr w:type="spellStart"/>
      <w:r w:rsidR="005C02EC">
        <w:rPr>
          <w:rFonts w:hint="cs"/>
          <w:rtl/>
        </w:rPr>
        <w:t>روش‌ها</w:t>
      </w:r>
      <w:proofErr w:type="spellEnd"/>
      <w:r w:rsidR="005C02EC">
        <w:rPr>
          <w:rFonts w:hint="cs"/>
          <w:rtl/>
        </w:rPr>
        <w:t xml:space="preserve"> را انتخاب </w:t>
      </w:r>
      <w:proofErr w:type="spellStart"/>
      <w:r w:rsidR="005C02EC">
        <w:rPr>
          <w:rFonts w:hint="cs"/>
          <w:rtl/>
        </w:rPr>
        <w:t>نمی‌کنیم</w:t>
      </w:r>
      <w:proofErr w:type="spellEnd"/>
      <w:r w:rsidR="005C02EC">
        <w:rPr>
          <w:rFonts w:hint="cs"/>
          <w:rtl/>
        </w:rPr>
        <w:t>.</w:t>
      </w:r>
      <w:r w:rsidR="0091549D">
        <w:rPr>
          <w:rFonts w:hint="cs"/>
          <w:rtl/>
        </w:rPr>
        <w:t xml:space="preserve"> این نکته حائز اهمیت است که چون </w:t>
      </w:r>
      <w:r w:rsidR="0091549D">
        <w:t>F1-score</w:t>
      </w:r>
      <w:r w:rsidR="0091549D">
        <w:rPr>
          <w:rFonts w:hint="cs"/>
          <w:rtl/>
        </w:rPr>
        <w:t xml:space="preserve"> یک میانگین توافقی میان دو عدد است، افزایش آن </w:t>
      </w:r>
      <w:r w:rsidR="00F84D08">
        <w:rPr>
          <w:rFonts w:hint="cs"/>
          <w:rtl/>
        </w:rPr>
        <w:t xml:space="preserve">ساده نیست و باید هر دو معیار با یکدیگر افزایش پیدا کنند و افزایش معیار بزرگتر و کاهش معیار دیگر به همان اندازه باعث افت این میانگین </w:t>
      </w:r>
      <w:proofErr w:type="spellStart"/>
      <w:r w:rsidR="00F84D08">
        <w:rPr>
          <w:rFonts w:hint="cs"/>
          <w:rtl/>
        </w:rPr>
        <w:t>می‌شود</w:t>
      </w:r>
      <w:proofErr w:type="spellEnd"/>
      <w:r w:rsidR="00F84D08">
        <w:rPr>
          <w:rFonts w:hint="cs"/>
          <w:rtl/>
        </w:rPr>
        <w:t xml:space="preserve">. بنابراین تفاوت اندک در این معیار </w:t>
      </w:r>
      <w:proofErr w:type="spellStart"/>
      <w:r w:rsidR="00F84D08">
        <w:rPr>
          <w:rFonts w:hint="cs"/>
          <w:rtl/>
        </w:rPr>
        <w:t>می‌تواند</w:t>
      </w:r>
      <w:proofErr w:type="spellEnd"/>
      <w:r w:rsidR="00F84D08">
        <w:rPr>
          <w:rFonts w:hint="cs"/>
          <w:rtl/>
        </w:rPr>
        <w:t xml:space="preserve"> نشانگر تفاوت کارایی چشمگیری باشد.</w:t>
      </w:r>
    </w:p>
    <w:p w14:paraId="4C8973F5" w14:textId="66B32044" w:rsidR="006E294D" w:rsidRDefault="006E294D" w:rsidP="00663FB4">
      <w:pPr>
        <w:pStyle w:val="Heading2"/>
        <w:rPr>
          <w:ins w:id="1778" w:author="Sajjad Abed" w:date="2022-09-26T12:02:00Z"/>
        </w:rPr>
      </w:pPr>
      <w:r>
        <w:rPr>
          <w:rFonts w:hint="cs"/>
          <w:rtl/>
        </w:rPr>
        <w:t>اهمیت ویژگی‌</w:t>
      </w:r>
      <w:r>
        <w:rPr>
          <w:rStyle w:val="FootnoteReference"/>
          <w:rtl/>
        </w:rPr>
        <w:footnoteReference w:id="51"/>
      </w:r>
    </w:p>
    <w:p w14:paraId="6A028450" w14:textId="14F18DBD" w:rsidR="006E294D" w:rsidRDefault="003977CF" w:rsidP="005A7EFC">
      <w:pPr>
        <w:rPr>
          <w:rtl/>
        </w:rPr>
      </w:pPr>
      <w:r>
        <w:rPr>
          <w:rFonts w:hint="cs"/>
          <w:rtl/>
        </w:rPr>
        <w:t>یکی از کارهایی که پس از آموزش هر مدل یادگیری ماشین مهم است، بررسی اهمیت هر ویژگی است.</w:t>
      </w:r>
      <w:r w:rsidR="00E2007F">
        <w:rPr>
          <w:rFonts w:hint="cs"/>
          <w:rtl/>
        </w:rPr>
        <w:t xml:space="preserve"> </w:t>
      </w:r>
      <w:proofErr w:type="spellStart"/>
      <w:r w:rsidR="00E2007F">
        <w:rPr>
          <w:rFonts w:hint="cs"/>
          <w:rtl/>
        </w:rPr>
        <w:t>ویژگی‌هایی</w:t>
      </w:r>
      <w:proofErr w:type="spellEnd"/>
      <w:r w:rsidR="00E2007F">
        <w:rPr>
          <w:rFonts w:hint="cs"/>
          <w:rtl/>
        </w:rPr>
        <w:t xml:space="preserve"> که در بخش ۵ به کمک </w:t>
      </w:r>
      <w:proofErr w:type="spellStart"/>
      <w:r w:rsidR="00E2007F">
        <w:rPr>
          <w:rFonts w:hint="cs"/>
          <w:rtl/>
        </w:rPr>
        <w:t>داده‌های</w:t>
      </w:r>
      <w:proofErr w:type="spellEnd"/>
      <w:r w:rsidR="00E2007F">
        <w:rPr>
          <w:rFonts w:hint="cs"/>
          <w:rtl/>
        </w:rPr>
        <w:t xml:space="preserve"> </w:t>
      </w:r>
      <w:proofErr w:type="spellStart"/>
      <w:r w:rsidR="00E2007F">
        <w:rPr>
          <w:rFonts w:hint="cs"/>
          <w:rtl/>
        </w:rPr>
        <w:t>دیتاست</w:t>
      </w:r>
      <w:proofErr w:type="spellEnd"/>
      <w:r w:rsidR="00E2007F">
        <w:rPr>
          <w:rFonts w:hint="cs"/>
          <w:rtl/>
        </w:rPr>
        <w:t xml:space="preserve"> </w:t>
      </w:r>
      <w:proofErr w:type="spellStart"/>
      <w:r w:rsidR="00E2007F">
        <w:rPr>
          <w:rFonts w:hint="cs"/>
          <w:rtl/>
        </w:rPr>
        <w:t>آن‌ها</w:t>
      </w:r>
      <w:proofErr w:type="spellEnd"/>
      <w:r w:rsidR="00E2007F">
        <w:rPr>
          <w:rFonts w:hint="cs"/>
          <w:rtl/>
        </w:rPr>
        <w:t xml:space="preserve"> را ایجاد کردیم هم اکنون باید مورد بررسی قرار بگیرند.</w:t>
      </w:r>
      <w:r w:rsidR="001E245B">
        <w:rPr>
          <w:rFonts w:hint="cs"/>
          <w:rtl/>
        </w:rPr>
        <w:t xml:space="preserve"> هدف از این بررسی آن است که اولا </w:t>
      </w:r>
      <w:proofErr w:type="spellStart"/>
      <w:r w:rsidR="00876A27">
        <w:rPr>
          <w:rFonts w:hint="cs"/>
          <w:rtl/>
        </w:rPr>
        <w:t>ویژگی‌هایی</w:t>
      </w:r>
      <w:proofErr w:type="spellEnd"/>
      <w:r w:rsidR="00876A27">
        <w:rPr>
          <w:rFonts w:hint="cs"/>
          <w:rtl/>
        </w:rPr>
        <w:t xml:space="preserve"> که در اغلب </w:t>
      </w:r>
      <w:proofErr w:type="spellStart"/>
      <w:r w:rsidR="00876A27">
        <w:rPr>
          <w:rFonts w:hint="cs"/>
          <w:rtl/>
        </w:rPr>
        <w:t>مدل‌ها</w:t>
      </w:r>
      <w:proofErr w:type="spellEnd"/>
      <w:r w:rsidR="00876A27">
        <w:rPr>
          <w:rFonts w:hint="cs"/>
          <w:rtl/>
        </w:rPr>
        <w:t xml:space="preserve"> </w:t>
      </w:r>
      <w:r w:rsidR="00C53CE0">
        <w:rPr>
          <w:rFonts w:hint="cs"/>
          <w:rtl/>
        </w:rPr>
        <w:t xml:space="preserve">تاثیر ناچیزی دارند را شناسایی کنیم و با حذف </w:t>
      </w:r>
      <w:proofErr w:type="spellStart"/>
      <w:r w:rsidR="00C53CE0">
        <w:rPr>
          <w:rFonts w:hint="cs"/>
          <w:rtl/>
        </w:rPr>
        <w:t>آن‌ها</w:t>
      </w:r>
      <w:proofErr w:type="spellEnd"/>
      <w:r w:rsidR="00C53CE0">
        <w:rPr>
          <w:rFonts w:hint="cs"/>
          <w:rtl/>
        </w:rPr>
        <w:t xml:space="preserve"> </w:t>
      </w:r>
      <w:r w:rsidR="00DE7711">
        <w:rPr>
          <w:rFonts w:hint="cs"/>
          <w:rtl/>
        </w:rPr>
        <w:t xml:space="preserve">زمان یادگیری و پیشبینی مدل را کاهش دهیم </w:t>
      </w:r>
      <w:r w:rsidR="00876A27">
        <w:rPr>
          <w:rFonts w:hint="cs"/>
          <w:rtl/>
        </w:rPr>
        <w:t xml:space="preserve">و دوما </w:t>
      </w:r>
      <w:proofErr w:type="spellStart"/>
      <w:r w:rsidR="001E245B">
        <w:rPr>
          <w:rFonts w:hint="cs"/>
          <w:rtl/>
        </w:rPr>
        <w:t>ویژگی‌هایی</w:t>
      </w:r>
      <w:proofErr w:type="spellEnd"/>
      <w:r w:rsidR="001E245B">
        <w:rPr>
          <w:rFonts w:hint="cs"/>
          <w:rtl/>
        </w:rPr>
        <w:t xml:space="preserve"> که اهمیت بالایی دارند را شناسایی کنیم و سعی کنیم به کمک </w:t>
      </w:r>
      <w:proofErr w:type="spellStart"/>
      <w:r w:rsidR="001E245B">
        <w:rPr>
          <w:rFonts w:hint="cs"/>
          <w:rtl/>
        </w:rPr>
        <w:t>آن‌ها</w:t>
      </w:r>
      <w:proofErr w:type="spellEnd"/>
      <w:r w:rsidR="001E245B">
        <w:rPr>
          <w:rFonts w:hint="cs"/>
          <w:rtl/>
        </w:rPr>
        <w:t xml:space="preserve"> و </w:t>
      </w:r>
      <w:proofErr w:type="spellStart"/>
      <w:r w:rsidR="001E245B">
        <w:rPr>
          <w:rFonts w:hint="cs"/>
          <w:rtl/>
        </w:rPr>
        <w:t>ویژگی‌های</w:t>
      </w:r>
      <w:proofErr w:type="spellEnd"/>
      <w:r w:rsidR="001E245B">
        <w:rPr>
          <w:rFonts w:hint="cs"/>
          <w:rtl/>
        </w:rPr>
        <w:t xml:space="preserve"> جدیدی که حس </w:t>
      </w:r>
      <w:proofErr w:type="spellStart"/>
      <w:r w:rsidR="001E245B">
        <w:rPr>
          <w:rFonts w:hint="cs"/>
          <w:rtl/>
        </w:rPr>
        <w:t>می‌کنیم</w:t>
      </w:r>
      <w:proofErr w:type="spellEnd"/>
      <w:r w:rsidR="001E245B">
        <w:rPr>
          <w:rFonts w:hint="cs"/>
          <w:rtl/>
        </w:rPr>
        <w:t xml:space="preserve"> به افزایش کارایی مدل کمک کند </w:t>
      </w:r>
      <w:r w:rsidR="00876A27">
        <w:rPr>
          <w:rFonts w:hint="cs"/>
          <w:rtl/>
        </w:rPr>
        <w:t xml:space="preserve">ایجاد </w:t>
      </w:r>
      <w:proofErr w:type="spellStart"/>
      <w:r w:rsidR="00876A27">
        <w:rPr>
          <w:rFonts w:hint="cs"/>
          <w:rtl/>
        </w:rPr>
        <w:t>می‌کنیم</w:t>
      </w:r>
      <w:proofErr w:type="spellEnd"/>
      <w:r w:rsidR="00876A27">
        <w:rPr>
          <w:rFonts w:hint="cs"/>
          <w:rtl/>
        </w:rPr>
        <w:t>. به هر حال این</w:t>
      </w:r>
      <w:r w:rsidR="000226B6">
        <w:rPr>
          <w:rFonts w:hint="cs"/>
          <w:rtl/>
        </w:rPr>
        <w:t xml:space="preserve"> بخش از </w:t>
      </w:r>
      <w:proofErr w:type="spellStart"/>
      <w:r w:rsidR="000226B6">
        <w:rPr>
          <w:rFonts w:hint="cs"/>
          <w:rtl/>
        </w:rPr>
        <w:t>پروژه‌ی</w:t>
      </w:r>
      <w:proofErr w:type="spellEnd"/>
      <w:r w:rsidR="000226B6">
        <w:rPr>
          <w:rFonts w:hint="cs"/>
          <w:rtl/>
        </w:rPr>
        <w:t xml:space="preserve"> یادگیری ماشین بخشی است که بخش زیادی از آن مربوط به </w:t>
      </w:r>
      <w:r w:rsidR="00857E09">
        <w:rPr>
          <w:rFonts w:hint="cs"/>
          <w:rtl/>
        </w:rPr>
        <w:t>بینش دانشمند داده</w:t>
      </w:r>
      <w:ins w:id="1779" w:author="Sajjad Abed" w:date="2022-10-19T12:17:00Z">
        <w:r w:rsidR="002255B1">
          <w:rPr>
            <w:rStyle w:val="FootnoteReference"/>
            <w:rtl/>
          </w:rPr>
          <w:footnoteReference w:id="52"/>
        </w:r>
      </w:ins>
      <w:r w:rsidR="00857E09">
        <w:rPr>
          <w:rFonts w:hint="cs"/>
          <w:rtl/>
        </w:rPr>
        <w:t xml:space="preserve"> و شناخت آن از مسئله و کسب و کار بستگی دارد</w:t>
      </w:r>
      <w:r w:rsidR="00CD5B41">
        <w:rPr>
          <w:rFonts w:hint="cs"/>
          <w:rtl/>
        </w:rPr>
        <w:t xml:space="preserve"> و باید توسط شخص مشخص شود. </w:t>
      </w:r>
    </w:p>
    <w:p w14:paraId="62425447" w14:textId="0C10A5B9" w:rsidR="00044F71" w:rsidRDefault="00044F71" w:rsidP="005A7EFC">
      <w:pPr>
        <w:rPr>
          <w:rtl/>
        </w:rPr>
      </w:pPr>
      <w:r>
        <w:rPr>
          <w:rFonts w:hint="cs"/>
          <w:rtl/>
        </w:rPr>
        <w:t xml:space="preserve">در نمودارهای زیر اهمیت </w:t>
      </w:r>
      <w:proofErr w:type="spellStart"/>
      <w:r>
        <w:rPr>
          <w:rFonts w:hint="cs"/>
          <w:rtl/>
        </w:rPr>
        <w:t>ویژگی‌ها</w:t>
      </w:r>
      <w:proofErr w:type="spellEnd"/>
      <w:r>
        <w:rPr>
          <w:rFonts w:hint="cs"/>
          <w:rtl/>
        </w:rPr>
        <w:t xml:space="preserve"> در </w:t>
      </w:r>
      <w:proofErr w:type="spellStart"/>
      <w:r>
        <w:rPr>
          <w:rFonts w:hint="cs"/>
          <w:rtl/>
        </w:rPr>
        <w:t>مدل‌های</w:t>
      </w:r>
      <w:proofErr w:type="spellEnd"/>
      <w:r>
        <w:rPr>
          <w:rFonts w:hint="cs"/>
          <w:rtl/>
        </w:rPr>
        <w:t xml:space="preserve"> مختلف آورده شده است.</w:t>
      </w:r>
      <w:r w:rsidR="00242EE9">
        <w:rPr>
          <w:rFonts w:hint="cs"/>
          <w:rtl/>
        </w:rPr>
        <w:t xml:space="preserve"> با توجه به تفاوت </w:t>
      </w:r>
      <w:proofErr w:type="spellStart"/>
      <w:r w:rsidR="00242EE9">
        <w:rPr>
          <w:rFonts w:hint="cs"/>
          <w:rtl/>
        </w:rPr>
        <w:t>رویه‌ی</w:t>
      </w:r>
      <w:proofErr w:type="spellEnd"/>
      <w:r w:rsidR="00242EE9">
        <w:rPr>
          <w:rFonts w:hint="cs"/>
          <w:rtl/>
        </w:rPr>
        <w:t xml:space="preserve"> کار </w:t>
      </w:r>
      <w:proofErr w:type="spellStart"/>
      <w:r w:rsidR="00242EE9">
        <w:rPr>
          <w:rFonts w:hint="cs"/>
          <w:rtl/>
        </w:rPr>
        <w:t>مدل‌ها</w:t>
      </w:r>
      <w:proofErr w:type="spellEnd"/>
      <w:r w:rsidR="00242EE9">
        <w:rPr>
          <w:rFonts w:hint="cs"/>
          <w:rtl/>
        </w:rPr>
        <w:t xml:space="preserve">، مقیاس نمودارها با یکدیگر متفاوت است اما هدف ما قیاس نسبی هر ویژگی با دیگر </w:t>
      </w:r>
      <w:proofErr w:type="spellStart"/>
      <w:r w:rsidR="00242EE9">
        <w:rPr>
          <w:rFonts w:hint="cs"/>
          <w:rtl/>
        </w:rPr>
        <w:t>ویژگی‌های</w:t>
      </w:r>
      <w:proofErr w:type="spellEnd"/>
      <w:r w:rsidR="00242EE9">
        <w:rPr>
          <w:rFonts w:hint="cs"/>
          <w:rtl/>
        </w:rPr>
        <w:t xml:space="preserve"> همان مدل است.</w:t>
      </w:r>
    </w:p>
    <w:p w14:paraId="75B256F0" w14:textId="709E29B6" w:rsidR="00AF2046" w:rsidRDefault="00AF2046" w:rsidP="005A7EFC">
      <w:r>
        <w:rPr>
          <w:noProof/>
        </w:rPr>
        <w:lastRenderedPageBreak/>
        <w:drawing>
          <wp:inline distT="0" distB="0" distL="0" distR="0" wp14:anchorId="7CC49BE9" wp14:editId="4AA44662">
            <wp:extent cx="5943600" cy="3782060"/>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3782060"/>
                    </a:xfrm>
                    <a:prstGeom prst="rect">
                      <a:avLst/>
                    </a:prstGeom>
                    <a:noFill/>
                    <a:ln>
                      <a:noFill/>
                    </a:ln>
                  </pic:spPr>
                </pic:pic>
              </a:graphicData>
            </a:graphic>
          </wp:inline>
        </w:drawing>
      </w:r>
      <w:r w:rsidR="00415284">
        <w:rPr>
          <w:rFonts w:hint="cs"/>
          <w:noProof/>
          <w:rtl/>
        </w:rPr>
        <w:t xml:space="preserve"> </w:t>
      </w:r>
      <w:r w:rsidR="00415284">
        <w:rPr>
          <w:noProof/>
        </w:rPr>
        <w:drawing>
          <wp:inline distT="0" distB="0" distL="0" distR="0" wp14:anchorId="6DE0C14A" wp14:editId="02AAE19E">
            <wp:extent cx="5943600" cy="324167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3241675"/>
                    </a:xfrm>
                    <a:prstGeom prst="rect">
                      <a:avLst/>
                    </a:prstGeom>
                    <a:noFill/>
                    <a:ln>
                      <a:noFill/>
                    </a:ln>
                  </pic:spPr>
                </pic:pic>
              </a:graphicData>
            </a:graphic>
          </wp:inline>
        </w:drawing>
      </w:r>
      <w:r w:rsidR="00415284">
        <w:rPr>
          <w:rFonts w:hint="cs"/>
          <w:noProof/>
          <w:rtl/>
        </w:rPr>
        <w:t xml:space="preserve"> </w:t>
      </w:r>
      <w:r>
        <w:rPr>
          <w:noProof/>
        </w:rPr>
        <w:lastRenderedPageBreak/>
        <w:drawing>
          <wp:inline distT="0" distB="0" distL="0" distR="0" wp14:anchorId="2246B4D1" wp14:editId="444DDA4F">
            <wp:extent cx="5943600" cy="324167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3241675"/>
                    </a:xfrm>
                    <a:prstGeom prst="rect">
                      <a:avLst/>
                    </a:prstGeom>
                    <a:noFill/>
                    <a:ln>
                      <a:noFill/>
                    </a:ln>
                  </pic:spPr>
                </pic:pic>
              </a:graphicData>
            </a:graphic>
          </wp:inline>
        </w:drawing>
      </w:r>
      <w:r>
        <w:rPr>
          <w:noProof/>
        </w:rPr>
        <w:drawing>
          <wp:inline distT="0" distB="0" distL="0" distR="0" wp14:anchorId="29E15BA7" wp14:editId="648213E8">
            <wp:extent cx="5943600" cy="324167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3241675"/>
                    </a:xfrm>
                    <a:prstGeom prst="rect">
                      <a:avLst/>
                    </a:prstGeom>
                    <a:noFill/>
                    <a:ln>
                      <a:noFill/>
                    </a:ln>
                  </pic:spPr>
                </pic:pic>
              </a:graphicData>
            </a:graphic>
          </wp:inline>
        </w:drawing>
      </w:r>
      <w:r>
        <w:rPr>
          <w:noProof/>
        </w:rPr>
        <w:lastRenderedPageBreak/>
        <w:drawing>
          <wp:inline distT="0" distB="0" distL="0" distR="0" wp14:anchorId="7A02EAA9" wp14:editId="607BCC20">
            <wp:extent cx="5943600" cy="324167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3241675"/>
                    </a:xfrm>
                    <a:prstGeom prst="rect">
                      <a:avLst/>
                    </a:prstGeom>
                    <a:noFill/>
                    <a:ln>
                      <a:noFill/>
                    </a:ln>
                  </pic:spPr>
                </pic:pic>
              </a:graphicData>
            </a:graphic>
          </wp:inline>
        </w:drawing>
      </w:r>
      <w:r>
        <w:rPr>
          <w:noProof/>
        </w:rPr>
        <w:drawing>
          <wp:inline distT="0" distB="0" distL="0" distR="0" wp14:anchorId="450F4C08" wp14:editId="132C817C">
            <wp:extent cx="5943600" cy="324167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3241675"/>
                    </a:xfrm>
                    <a:prstGeom prst="rect">
                      <a:avLst/>
                    </a:prstGeom>
                    <a:noFill/>
                    <a:ln>
                      <a:noFill/>
                    </a:ln>
                  </pic:spPr>
                </pic:pic>
              </a:graphicData>
            </a:graphic>
          </wp:inline>
        </w:drawing>
      </w:r>
      <w:r>
        <w:rPr>
          <w:noProof/>
        </w:rPr>
        <w:lastRenderedPageBreak/>
        <w:drawing>
          <wp:inline distT="0" distB="0" distL="0" distR="0" wp14:anchorId="4A7A7F27" wp14:editId="5F0D08F4">
            <wp:extent cx="5943600" cy="324167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3241675"/>
                    </a:xfrm>
                    <a:prstGeom prst="rect">
                      <a:avLst/>
                    </a:prstGeom>
                    <a:noFill/>
                    <a:ln>
                      <a:noFill/>
                    </a:ln>
                  </pic:spPr>
                </pic:pic>
              </a:graphicData>
            </a:graphic>
          </wp:inline>
        </w:drawing>
      </w:r>
    </w:p>
    <w:p w14:paraId="25C43D12" w14:textId="33A44D32" w:rsidR="00CD5B41" w:rsidRPr="00103CB1" w:rsidRDefault="00C91F6E" w:rsidP="00DD2F2D">
      <w:pPr>
        <w:rPr>
          <w:ins w:id="1781" w:author="Sajjad Abed" w:date="2022-08-26T11:59:00Z"/>
          <w:rFonts w:cs="Calibri"/>
          <w:rtl/>
        </w:rPr>
      </w:pPr>
      <w:proofErr w:type="spellStart"/>
      <w:r>
        <w:rPr>
          <w:rFonts w:hint="cs"/>
          <w:rtl/>
        </w:rPr>
        <w:t>ویژگی‌های</w:t>
      </w:r>
      <w:proofErr w:type="spellEnd"/>
      <w:r>
        <w:rPr>
          <w:rFonts w:hint="cs"/>
          <w:rtl/>
        </w:rPr>
        <w:t xml:space="preserve"> </w:t>
      </w:r>
      <w:proofErr w:type="spellStart"/>
      <w:r w:rsidRPr="00C91F6E">
        <w:t>u_p_orders_since_last</w:t>
      </w:r>
      <w:proofErr w:type="spellEnd"/>
      <w:r>
        <w:rPr>
          <w:rFonts w:hint="cs"/>
          <w:rtl/>
        </w:rPr>
        <w:t xml:space="preserve">، </w:t>
      </w:r>
      <w:proofErr w:type="spellStart"/>
      <w:r w:rsidRPr="00C91F6E">
        <w:t>u_p_orders_since_last</w:t>
      </w:r>
      <w:proofErr w:type="spellEnd"/>
      <w:r>
        <w:rPr>
          <w:rFonts w:hint="cs"/>
          <w:rtl/>
        </w:rPr>
        <w:t xml:space="preserve">، </w:t>
      </w:r>
      <w:proofErr w:type="spellStart"/>
      <w:r w:rsidRPr="00C91F6E">
        <w:t>product_reorder_rate</w:t>
      </w:r>
      <w:proofErr w:type="spellEnd"/>
      <w:r>
        <w:rPr>
          <w:rFonts w:hint="cs"/>
          <w:rtl/>
        </w:rPr>
        <w:t xml:space="preserve"> و </w:t>
      </w:r>
      <w:proofErr w:type="spellStart"/>
      <w:r>
        <w:t>day_of_week</w:t>
      </w:r>
      <w:proofErr w:type="spellEnd"/>
      <w:r>
        <w:rPr>
          <w:rFonts w:hint="cs"/>
          <w:rtl/>
        </w:rPr>
        <w:t xml:space="preserve"> </w:t>
      </w:r>
      <w:proofErr w:type="spellStart"/>
      <w:r>
        <w:rPr>
          <w:rFonts w:hint="cs"/>
          <w:rtl/>
        </w:rPr>
        <w:t>ویژگی‌هایی</w:t>
      </w:r>
      <w:proofErr w:type="spellEnd"/>
      <w:r>
        <w:rPr>
          <w:rFonts w:hint="cs"/>
          <w:rtl/>
        </w:rPr>
        <w:t xml:space="preserve"> هستند که غالبا</w:t>
      </w:r>
      <w:r w:rsidR="00B5552E">
        <w:rPr>
          <w:rFonts w:hint="cs"/>
          <w:rtl/>
        </w:rPr>
        <w:t xml:space="preserve"> جز </w:t>
      </w:r>
      <w:proofErr w:type="spellStart"/>
      <w:r w:rsidR="00B5552E">
        <w:rPr>
          <w:rFonts w:hint="cs"/>
          <w:rtl/>
        </w:rPr>
        <w:t>ویژگی‌های</w:t>
      </w:r>
      <w:proofErr w:type="spellEnd"/>
      <w:r w:rsidR="00B5552E">
        <w:rPr>
          <w:rFonts w:hint="cs"/>
          <w:rtl/>
        </w:rPr>
        <w:t xml:space="preserve"> مهم و تاثیرگذار در </w:t>
      </w:r>
      <w:proofErr w:type="spellStart"/>
      <w:r w:rsidR="00B5552E">
        <w:rPr>
          <w:rFonts w:hint="cs"/>
          <w:rtl/>
        </w:rPr>
        <w:t>مدل‌ها</w:t>
      </w:r>
      <w:proofErr w:type="spellEnd"/>
      <w:r w:rsidR="00B5552E">
        <w:rPr>
          <w:rFonts w:hint="cs"/>
          <w:rtl/>
        </w:rPr>
        <w:t xml:space="preserve"> هستند و در طرف دیگر بسیاری از </w:t>
      </w:r>
      <w:proofErr w:type="spellStart"/>
      <w:r w:rsidR="00B5552E">
        <w:rPr>
          <w:rFonts w:hint="cs"/>
          <w:rtl/>
        </w:rPr>
        <w:t>ویژگی‌ها</w:t>
      </w:r>
      <w:proofErr w:type="spellEnd"/>
      <w:r w:rsidR="00B5552E">
        <w:rPr>
          <w:rFonts w:hint="cs"/>
          <w:rtl/>
        </w:rPr>
        <w:t xml:space="preserve"> </w:t>
      </w:r>
      <w:r w:rsidR="008466B1">
        <w:rPr>
          <w:rFonts w:hint="cs"/>
          <w:rtl/>
        </w:rPr>
        <w:t xml:space="preserve">در غالب </w:t>
      </w:r>
      <w:proofErr w:type="spellStart"/>
      <w:r w:rsidR="008466B1">
        <w:rPr>
          <w:rFonts w:hint="cs"/>
          <w:rtl/>
        </w:rPr>
        <w:t>مدل‌ها</w:t>
      </w:r>
      <w:proofErr w:type="spellEnd"/>
      <w:r w:rsidR="008466B1">
        <w:rPr>
          <w:rFonts w:hint="cs"/>
          <w:rtl/>
        </w:rPr>
        <w:t xml:space="preserve"> تاثیر چندانی ندارند و با حذف </w:t>
      </w:r>
      <w:proofErr w:type="spellStart"/>
      <w:r w:rsidR="008466B1">
        <w:rPr>
          <w:rFonts w:hint="cs"/>
          <w:rtl/>
        </w:rPr>
        <w:t>آن‌ها</w:t>
      </w:r>
      <w:proofErr w:type="spellEnd"/>
      <w:r w:rsidR="008466B1">
        <w:rPr>
          <w:rFonts w:hint="cs"/>
          <w:rtl/>
        </w:rPr>
        <w:t xml:space="preserve"> </w:t>
      </w:r>
      <w:r w:rsidR="006D1A86">
        <w:rPr>
          <w:rFonts w:hint="cs"/>
          <w:rtl/>
        </w:rPr>
        <w:t xml:space="preserve">می‌توان زمان آموزش و پیشبینی مدل را افزایش داد. با توجه به اینکه پروژه به این صورت است که باید برای هر روز </w:t>
      </w:r>
      <w:proofErr w:type="spellStart"/>
      <w:r w:rsidR="006D1A86">
        <w:rPr>
          <w:rFonts w:hint="cs"/>
          <w:rtl/>
        </w:rPr>
        <w:t>ویژگی‌ها</w:t>
      </w:r>
      <w:proofErr w:type="spellEnd"/>
      <w:r w:rsidR="00DD2F2D">
        <w:rPr>
          <w:rFonts w:hint="cs"/>
          <w:rtl/>
        </w:rPr>
        <w:t xml:space="preserve"> </w:t>
      </w:r>
      <w:r w:rsidR="006D1A86">
        <w:rPr>
          <w:rFonts w:hint="cs"/>
          <w:rtl/>
        </w:rPr>
        <w:t xml:space="preserve">مجددا با </w:t>
      </w:r>
      <w:proofErr w:type="spellStart"/>
      <w:r w:rsidR="006D1A86">
        <w:rPr>
          <w:rFonts w:hint="cs"/>
          <w:rtl/>
        </w:rPr>
        <w:t>داده‌های</w:t>
      </w:r>
      <w:proofErr w:type="spellEnd"/>
      <w:r w:rsidR="006D1A86">
        <w:rPr>
          <w:rFonts w:hint="cs"/>
          <w:rtl/>
        </w:rPr>
        <w:t xml:space="preserve"> جدید ساخته شوند</w:t>
      </w:r>
      <w:r w:rsidR="00DD2F2D">
        <w:rPr>
          <w:rFonts w:hint="cs"/>
          <w:rtl/>
        </w:rPr>
        <w:t xml:space="preserve"> و </w:t>
      </w:r>
      <w:proofErr w:type="spellStart"/>
      <w:r w:rsidR="00DD2F2D">
        <w:rPr>
          <w:rFonts w:hint="cs"/>
          <w:rtl/>
        </w:rPr>
        <w:t>پیشبینی‌ها</w:t>
      </w:r>
      <w:proofErr w:type="spellEnd"/>
      <w:r w:rsidR="00DD2F2D">
        <w:rPr>
          <w:rFonts w:hint="cs"/>
          <w:rtl/>
        </w:rPr>
        <w:t xml:space="preserve"> انجام شود بنابراین زمان اجرای کد مهم است و هر چه بتوانیم آن را کمتر کنیم، به ما</w:t>
      </w:r>
      <w:r w:rsidR="00D97A15">
        <w:rPr>
          <w:rFonts w:hint="cs"/>
          <w:rtl/>
        </w:rPr>
        <w:t xml:space="preserve"> در اجرای کد کمک می‌کند اما </w:t>
      </w:r>
      <w:r w:rsidR="0051365B">
        <w:rPr>
          <w:rFonts w:hint="cs"/>
          <w:rtl/>
        </w:rPr>
        <w:t xml:space="preserve">اگر </w:t>
      </w:r>
      <w:proofErr w:type="spellStart"/>
      <w:r w:rsidR="0051365B">
        <w:rPr>
          <w:rFonts w:hint="cs"/>
          <w:rtl/>
        </w:rPr>
        <w:t>ویژگی‌ها</w:t>
      </w:r>
      <w:proofErr w:type="spellEnd"/>
      <w:r w:rsidR="0051365B">
        <w:rPr>
          <w:rFonts w:hint="cs"/>
          <w:rtl/>
        </w:rPr>
        <w:t xml:space="preserve"> بیشتر باشند، ممکن است کمک کوچکی به پیشبینی بهتر مدل بکند</w:t>
      </w:r>
      <w:r w:rsidR="00606EC5">
        <w:rPr>
          <w:rFonts w:hint="cs"/>
          <w:rtl/>
        </w:rPr>
        <w:t xml:space="preserve"> و همچنین ممکن است باعث بیش برازش مدل شود. به هر حال این امری دیگر است که باید توسط</w:t>
      </w:r>
      <w:r w:rsidR="001A04B7">
        <w:rPr>
          <w:rFonts w:hint="cs"/>
          <w:rtl/>
        </w:rPr>
        <w:t xml:space="preserve"> فردی که پروژه را انجام </w:t>
      </w:r>
      <w:proofErr w:type="spellStart"/>
      <w:r w:rsidR="001A04B7">
        <w:rPr>
          <w:rFonts w:hint="cs"/>
          <w:rtl/>
        </w:rPr>
        <w:t>می‌دهد</w:t>
      </w:r>
      <w:proofErr w:type="spellEnd"/>
      <w:r w:rsidR="001A04B7">
        <w:rPr>
          <w:rFonts w:hint="cs"/>
          <w:rtl/>
        </w:rPr>
        <w:t xml:space="preserve"> مشخص شود و با تست حالات مختلفی </w:t>
      </w:r>
      <w:proofErr w:type="spellStart"/>
      <w:r w:rsidR="001A04B7">
        <w:rPr>
          <w:rFonts w:hint="cs"/>
          <w:rtl/>
        </w:rPr>
        <w:t>می‌شود</w:t>
      </w:r>
      <w:proofErr w:type="spellEnd"/>
      <w:r w:rsidR="001A04B7">
        <w:rPr>
          <w:rFonts w:hint="cs"/>
          <w:rtl/>
        </w:rPr>
        <w:t xml:space="preserve"> به پاسخ بهتر رسید.</w:t>
      </w:r>
      <w:r w:rsidR="00103CB1">
        <w:rPr>
          <w:rFonts w:hint="cs"/>
          <w:rtl/>
        </w:rPr>
        <w:t xml:space="preserve"> حال در این بخش به حذف ویژگی </w:t>
      </w:r>
      <w:proofErr w:type="spellStart"/>
      <w:r w:rsidR="00103CB1">
        <w:rPr>
          <w:rFonts w:hint="cs"/>
          <w:rtl/>
        </w:rPr>
        <w:t>نمی‌پردازیم</w:t>
      </w:r>
      <w:proofErr w:type="spellEnd"/>
      <w:r w:rsidR="00103CB1">
        <w:rPr>
          <w:rFonts w:hint="cs"/>
          <w:rtl/>
        </w:rPr>
        <w:t xml:space="preserve"> و در بخش آخر این کار را بررسی </w:t>
      </w:r>
      <w:proofErr w:type="spellStart"/>
      <w:r w:rsidR="00103CB1">
        <w:rPr>
          <w:rFonts w:hint="cs"/>
          <w:rtl/>
        </w:rPr>
        <w:t>می‌کنیم</w:t>
      </w:r>
      <w:proofErr w:type="spellEnd"/>
      <w:r w:rsidR="00103CB1">
        <w:rPr>
          <w:rFonts w:hint="cs"/>
          <w:rtl/>
        </w:rPr>
        <w:t>.</w:t>
      </w:r>
    </w:p>
    <w:p w14:paraId="52C1986D" w14:textId="00146412" w:rsidR="00885448" w:rsidRDefault="009F04A5" w:rsidP="00885448">
      <w:pPr>
        <w:pStyle w:val="Heading1"/>
        <w:rPr>
          <w:ins w:id="1782" w:author="Sajjad Abed" w:date="2022-09-26T12:23:00Z"/>
          <w:rtl/>
        </w:rPr>
      </w:pPr>
      <w:bookmarkStart w:id="1783" w:name="_Toc112409024"/>
      <w:ins w:id="1784" w:author="Sajjad Abed" w:date="2022-09-26T12:18:00Z">
        <w:r>
          <w:rPr>
            <w:rFonts w:hint="cs"/>
            <w:rtl/>
          </w:rPr>
          <w:t xml:space="preserve"> </w:t>
        </w:r>
      </w:ins>
      <w:ins w:id="1785" w:author="Sajjad Abed" w:date="2022-08-26T12:07:00Z">
        <w:r w:rsidR="00885448">
          <w:rPr>
            <w:rFonts w:hint="cs"/>
            <w:rtl/>
          </w:rPr>
          <w:t xml:space="preserve">بررسی و آماده سازی </w:t>
        </w:r>
        <w:proofErr w:type="spellStart"/>
        <w:r w:rsidR="00885448">
          <w:rPr>
            <w:rFonts w:hint="cs"/>
            <w:rtl/>
          </w:rPr>
          <w:t>داده‌ها</w:t>
        </w:r>
        <w:proofErr w:type="spellEnd"/>
        <w:r w:rsidR="00885448">
          <w:rPr>
            <w:rFonts w:hint="cs"/>
            <w:rtl/>
          </w:rPr>
          <w:t xml:space="preserve"> برای آموزش مدل بر </w:t>
        </w:r>
        <w:proofErr w:type="spellStart"/>
        <w:r w:rsidR="00885448">
          <w:rPr>
            <w:rFonts w:hint="cs"/>
            <w:rtl/>
          </w:rPr>
          <w:t>پایه‌ی</w:t>
        </w:r>
        <w:proofErr w:type="spellEnd"/>
        <w:r w:rsidR="00885448">
          <w:rPr>
            <w:rFonts w:hint="cs"/>
            <w:rtl/>
          </w:rPr>
          <w:t xml:space="preserve"> </w:t>
        </w:r>
      </w:ins>
      <w:ins w:id="1786" w:author="Sajjad Abed" w:date="2022-08-26T12:09:00Z">
        <w:r w:rsidR="003122CE">
          <w:rPr>
            <w:rFonts w:hint="cs"/>
            <w:rtl/>
          </w:rPr>
          <w:t>کتگوری</w:t>
        </w:r>
      </w:ins>
      <w:bookmarkEnd w:id="1783"/>
    </w:p>
    <w:p w14:paraId="457FBDAC" w14:textId="33FE31D7" w:rsidR="00A80F87" w:rsidRDefault="006F3A95" w:rsidP="00A80F87">
      <w:pPr>
        <w:pStyle w:val="Heading2"/>
        <w:rPr>
          <w:ins w:id="1787" w:author="Sajjad Abed" w:date="2022-09-26T12:23:00Z"/>
        </w:rPr>
      </w:pPr>
      <w:ins w:id="1788" w:author="Sajjad Abed" w:date="2022-09-26T12:41:00Z">
        <w:r>
          <w:rPr>
            <w:rFonts w:hint="cs"/>
            <w:rtl/>
          </w:rPr>
          <w:t>چرا بر اساس کتگوری</w:t>
        </w:r>
      </w:ins>
    </w:p>
    <w:p w14:paraId="5385CCFC" w14:textId="6CCE0964" w:rsidR="001C4625" w:rsidRDefault="00E033C2" w:rsidP="00534637">
      <w:pPr>
        <w:rPr>
          <w:rtl/>
        </w:rPr>
      </w:pPr>
      <w:r>
        <w:rPr>
          <w:rFonts w:hint="cs"/>
          <w:rtl/>
        </w:rPr>
        <w:t xml:space="preserve">برای توضیح بهتری کتگوری باید اشاره شود که </w:t>
      </w:r>
      <w:proofErr w:type="spellStart"/>
      <w:r>
        <w:rPr>
          <w:rFonts w:hint="cs"/>
          <w:rtl/>
        </w:rPr>
        <w:t>محصولاتی</w:t>
      </w:r>
      <w:proofErr w:type="spellEnd"/>
      <w:r>
        <w:rPr>
          <w:rFonts w:hint="cs"/>
          <w:rtl/>
        </w:rPr>
        <w:t xml:space="preserve"> که طعم و نوع </w:t>
      </w:r>
      <w:proofErr w:type="spellStart"/>
      <w:r>
        <w:rPr>
          <w:rFonts w:hint="cs"/>
          <w:rtl/>
        </w:rPr>
        <w:t>آن‌ها</w:t>
      </w:r>
      <w:proofErr w:type="spellEnd"/>
      <w:r>
        <w:rPr>
          <w:rFonts w:hint="cs"/>
          <w:rtl/>
        </w:rPr>
        <w:t xml:space="preserve"> با هم فرق دارد در </w:t>
      </w:r>
      <w:proofErr w:type="spellStart"/>
      <w:r>
        <w:rPr>
          <w:rFonts w:hint="cs"/>
          <w:rtl/>
        </w:rPr>
        <w:t>کتگوری‌های</w:t>
      </w:r>
      <w:proofErr w:type="spellEnd"/>
      <w:r>
        <w:rPr>
          <w:rFonts w:hint="cs"/>
          <w:rtl/>
        </w:rPr>
        <w:t xml:space="preserve"> مختلفی قرار </w:t>
      </w:r>
      <w:proofErr w:type="spellStart"/>
      <w:r>
        <w:rPr>
          <w:rFonts w:hint="cs"/>
          <w:rtl/>
        </w:rPr>
        <w:t>می‌گیرند</w:t>
      </w:r>
      <w:proofErr w:type="spellEnd"/>
      <w:r>
        <w:rPr>
          <w:rFonts w:hint="cs"/>
          <w:rtl/>
        </w:rPr>
        <w:t xml:space="preserve">. به عنوان مثال کتگوری پنیر </w:t>
      </w:r>
      <w:proofErr w:type="spellStart"/>
      <w:r>
        <w:rPr>
          <w:rFonts w:hint="cs"/>
          <w:rtl/>
        </w:rPr>
        <w:t>خامه‌ای</w:t>
      </w:r>
      <w:proofErr w:type="spellEnd"/>
      <w:r>
        <w:rPr>
          <w:rFonts w:hint="cs"/>
          <w:rtl/>
        </w:rPr>
        <w:t xml:space="preserve"> با پنیر سفید یا انواع </w:t>
      </w:r>
      <w:proofErr w:type="spellStart"/>
      <w:r>
        <w:rPr>
          <w:rFonts w:hint="cs"/>
          <w:rtl/>
        </w:rPr>
        <w:t>پنیر‌های</w:t>
      </w:r>
      <w:proofErr w:type="spellEnd"/>
      <w:r>
        <w:rPr>
          <w:rFonts w:hint="cs"/>
          <w:rtl/>
        </w:rPr>
        <w:t xml:space="preserve"> آشپزی متفاوت است یا در </w:t>
      </w:r>
      <w:proofErr w:type="spellStart"/>
      <w:r>
        <w:rPr>
          <w:rFonts w:hint="cs"/>
          <w:rtl/>
        </w:rPr>
        <w:t>آبمیوه‌ها</w:t>
      </w:r>
      <w:proofErr w:type="spellEnd"/>
      <w:r>
        <w:rPr>
          <w:rFonts w:hint="cs"/>
          <w:rtl/>
        </w:rPr>
        <w:t xml:space="preserve">، </w:t>
      </w:r>
      <w:proofErr w:type="spellStart"/>
      <w:r>
        <w:rPr>
          <w:rFonts w:hint="cs"/>
          <w:rtl/>
        </w:rPr>
        <w:t>طعم‌های</w:t>
      </w:r>
      <w:proofErr w:type="spellEnd"/>
      <w:r>
        <w:rPr>
          <w:rFonts w:hint="cs"/>
          <w:rtl/>
        </w:rPr>
        <w:t xml:space="preserve"> مختلف در </w:t>
      </w:r>
      <w:proofErr w:type="spellStart"/>
      <w:r>
        <w:rPr>
          <w:rFonts w:hint="cs"/>
          <w:rtl/>
        </w:rPr>
        <w:t>کتگوری‌های</w:t>
      </w:r>
      <w:proofErr w:type="spellEnd"/>
      <w:r>
        <w:rPr>
          <w:rFonts w:hint="cs"/>
          <w:rtl/>
        </w:rPr>
        <w:t xml:space="preserve"> متفاوت قرار </w:t>
      </w:r>
      <w:proofErr w:type="spellStart"/>
      <w:r>
        <w:rPr>
          <w:rFonts w:hint="cs"/>
          <w:rtl/>
        </w:rPr>
        <w:t>می‌گیرند</w:t>
      </w:r>
      <w:proofErr w:type="spellEnd"/>
      <w:r>
        <w:rPr>
          <w:rFonts w:hint="cs"/>
          <w:rtl/>
        </w:rPr>
        <w:t xml:space="preserve">، همچنین گاز دار بودن </w:t>
      </w:r>
      <w:proofErr w:type="spellStart"/>
      <w:r>
        <w:rPr>
          <w:rFonts w:hint="cs"/>
          <w:rtl/>
        </w:rPr>
        <w:t>آب‌میوه</w:t>
      </w:r>
      <w:proofErr w:type="spellEnd"/>
      <w:r>
        <w:rPr>
          <w:rFonts w:hint="cs"/>
          <w:rtl/>
        </w:rPr>
        <w:t xml:space="preserve"> نیز باعث جدا شدن کتگوری آن با آب </w:t>
      </w:r>
      <w:proofErr w:type="spellStart"/>
      <w:r>
        <w:rPr>
          <w:rFonts w:hint="cs"/>
          <w:rtl/>
        </w:rPr>
        <w:t>میو</w:t>
      </w:r>
      <w:proofErr w:type="spellEnd"/>
      <w:r>
        <w:rPr>
          <w:rFonts w:hint="cs"/>
          <w:rtl/>
        </w:rPr>
        <w:t>‌‌</w:t>
      </w:r>
      <w:proofErr w:type="spellStart"/>
      <w:r>
        <w:rPr>
          <w:rFonts w:hint="cs"/>
          <w:rtl/>
        </w:rPr>
        <w:t>ه‌های</w:t>
      </w:r>
      <w:proofErr w:type="spellEnd"/>
      <w:r>
        <w:rPr>
          <w:rFonts w:hint="cs"/>
          <w:rtl/>
        </w:rPr>
        <w:t xml:space="preserve"> دیگر </w:t>
      </w:r>
      <w:proofErr w:type="spellStart"/>
      <w:r>
        <w:rPr>
          <w:rFonts w:hint="cs"/>
          <w:rtl/>
        </w:rPr>
        <w:t>می‌شود</w:t>
      </w:r>
      <w:proofErr w:type="spellEnd"/>
      <w:r>
        <w:rPr>
          <w:rFonts w:hint="cs"/>
          <w:rtl/>
        </w:rPr>
        <w:t xml:space="preserve">. </w:t>
      </w:r>
      <w:r w:rsidR="00AD5EDF">
        <w:rPr>
          <w:rFonts w:hint="cs"/>
          <w:rtl/>
        </w:rPr>
        <w:t xml:space="preserve">با توجه به </w:t>
      </w:r>
      <w:r w:rsidR="009434FB">
        <w:rPr>
          <w:rFonts w:hint="cs"/>
          <w:rtl/>
        </w:rPr>
        <w:t>تصویر</w:t>
      </w:r>
      <w:r w:rsidR="00AD5EDF">
        <w:rPr>
          <w:rFonts w:hint="cs"/>
          <w:rtl/>
        </w:rPr>
        <w:t xml:space="preserve"> </w:t>
      </w:r>
      <w:proofErr w:type="spellStart"/>
      <w:r w:rsidR="00AD5EDF">
        <w:rPr>
          <w:rFonts w:hint="cs"/>
          <w:rtl/>
        </w:rPr>
        <w:t>شماره‌ی</w:t>
      </w:r>
      <w:proofErr w:type="spellEnd"/>
      <w:r w:rsidR="00AD5EDF">
        <w:rPr>
          <w:rFonts w:hint="cs"/>
          <w:rtl/>
        </w:rPr>
        <w:t xml:space="preserve"> ؟؟؟؟؟؟ </w:t>
      </w:r>
      <w:r w:rsidR="00310E36">
        <w:rPr>
          <w:rFonts w:hint="cs"/>
          <w:rtl/>
        </w:rPr>
        <w:t xml:space="preserve">(صفحه ۱۶) </w:t>
      </w:r>
      <w:r w:rsidR="00AD5EDF">
        <w:rPr>
          <w:rFonts w:hint="cs"/>
          <w:rtl/>
        </w:rPr>
        <w:t xml:space="preserve">مشتریان به </w:t>
      </w:r>
      <w:proofErr w:type="spellStart"/>
      <w:r w:rsidR="00AD5EDF">
        <w:rPr>
          <w:rFonts w:hint="cs"/>
          <w:rtl/>
        </w:rPr>
        <w:t>ازای</w:t>
      </w:r>
      <w:proofErr w:type="spellEnd"/>
      <w:r w:rsidR="00AD5EDF">
        <w:rPr>
          <w:rFonts w:hint="cs"/>
          <w:rtl/>
        </w:rPr>
        <w:t xml:space="preserve"> هر کتگوری</w:t>
      </w:r>
      <w:r w:rsidR="00534637">
        <w:rPr>
          <w:rFonts w:hint="cs"/>
          <w:rtl/>
        </w:rPr>
        <w:t xml:space="preserve"> (که حداقل ۱۰ بار از آن خریده باشند)</w:t>
      </w:r>
      <w:r w:rsidR="00AD5EDF">
        <w:rPr>
          <w:rFonts w:hint="cs"/>
          <w:rtl/>
        </w:rPr>
        <w:t xml:space="preserve"> </w:t>
      </w:r>
      <w:proofErr w:type="spellStart"/>
      <w:r w:rsidR="00AD5EDF">
        <w:rPr>
          <w:rFonts w:hint="cs"/>
          <w:rtl/>
        </w:rPr>
        <w:t>حدودا</w:t>
      </w:r>
      <w:proofErr w:type="spellEnd"/>
      <w:r w:rsidR="00AD5EDF">
        <w:rPr>
          <w:rFonts w:hint="cs"/>
          <w:rtl/>
        </w:rPr>
        <w:t xml:space="preserve"> ۴ محصول مختلف خریداری </w:t>
      </w:r>
      <w:proofErr w:type="spellStart"/>
      <w:r w:rsidR="00AD5EDF">
        <w:rPr>
          <w:rFonts w:hint="cs"/>
          <w:rtl/>
        </w:rPr>
        <w:t>می‌کنند</w:t>
      </w:r>
      <w:proofErr w:type="spellEnd"/>
      <w:r w:rsidR="00AD5EDF">
        <w:rPr>
          <w:rFonts w:hint="cs"/>
          <w:rtl/>
        </w:rPr>
        <w:t xml:space="preserve">. این در حالی است که </w:t>
      </w:r>
      <w:r w:rsidR="00D63C40">
        <w:rPr>
          <w:rFonts w:hint="cs"/>
          <w:rtl/>
        </w:rPr>
        <w:t xml:space="preserve">برخی از </w:t>
      </w:r>
      <w:proofErr w:type="spellStart"/>
      <w:r w:rsidR="00D63C40">
        <w:rPr>
          <w:rFonts w:hint="cs"/>
          <w:rtl/>
        </w:rPr>
        <w:t>کتگوری‌ها</w:t>
      </w:r>
      <w:proofErr w:type="spellEnd"/>
      <w:r w:rsidR="00D63C40">
        <w:rPr>
          <w:rFonts w:hint="cs"/>
          <w:rtl/>
        </w:rPr>
        <w:t xml:space="preserve"> مانند انواع مختلف </w:t>
      </w:r>
      <w:proofErr w:type="spellStart"/>
      <w:r w:rsidR="00D63C40">
        <w:rPr>
          <w:rFonts w:hint="cs"/>
          <w:rtl/>
        </w:rPr>
        <w:t>میوه‌ها</w:t>
      </w:r>
      <w:proofErr w:type="spellEnd"/>
      <w:r w:rsidR="00D63C40">
        <w:rPr>
          <w:rFonts w:hint="cs"/>
          <w:rtl/>
        </w:rPr>
        <w:t xml:space="preserve"> تنها یک نوع </w:t>
      </w:r>
      <w:r w:rsidR="00C12B55">
        <w:rPr>
          <w:rFonts w:hint="cs"/>
          <w:rtl/>
        </w:rPr>
        <w:t>محصول در هر کتگوری وجود دارد.</w:t>
      </w:r>
      <w:r w:rsidR="004B3A35">
        <w:rPr>
          <w:rFonts w:hint="cs"/>
          <w:rtl/>
        </w:rPr>
        <w:t xml:space="preserve"> </w:t>
      </w:r>
      <w:r w:rsidR="00D63C40">
        <w:rPr>
          <w:rFonts w:hint="cs"/>
          <w:rtl/>
        </w:rPr>
        <w:t xml:space="preserve">با این حال میانگین ۴ محصول به </w:t>
      </w:r>
      <w:proofErr w:type="spellStart"/>
      <w:r w:rsidR="00D63C40">
        <w:rPr>
          <w:rFonts w:hint="cs"/>
          <w:rtl/>
        </w:rPr>
        <w:t>ازای</w:t>
      </w:r>
      <w:proofErr w:type="spellEnd"/>
      <w:r w:rsidR="00D63C40">
        <w:rPr>
          <w:rFonts w:hint="cs"/>
          <w:rtl/>
        </w:rPr>
        <w:t xml:space="preserve"> هر کتگوری عدد بزرگی است که نشان </w:t>
      </w:r>
      <w:proofErr w:type="spellStart"/>
      <w:r w:rsidR="00D63C40">
        <w:rPr>
          <w:rFonts w:hint="cs"/>
          <w:rtl/>
        </w:rPr>
        <w:t>می‌دهد</w:t>
      </w:r>
      <w:proofErr w:type="spellEnd"/>
      <w:r w:rsidR="00D63C40">
        <w:rPr>
          <w:rFonts w:hint="cs"/>
          <w:rtl/>
        </w:rPr>
        <w:t xml:space="preserve"> مشتریا</w:t>
      </w:r>
      <w:r w:rsidR="00EE2187">
        <w:rPr>
          <w:rFonts w:hint="cs"/>
          <w:rtl/>
        </w:rPr>
        <w:t xml:space="preserve">ن غالبا </w:t>
      </w:r>
      <w:r w:rsidR="00E220C3">
        <w:rPr>
          <w:rFonts w:hint="cs"/>
          <w:rtl/>
        </w:rPr>
        <w:t>تعصبی بر روی خرید از یک برند خاص از یک محصول ندارند</w:t>
      </w:r>
      <w:r w:rsidR="001C4625">
        <w:rPr>
          <w:rFonts w:hint="cs"/>
          <w:rtl/>
        </w:rPr>
        <w:t>.</w:t>
      </w:r>
    </w:p>
    <w:p w14:paraId="226AFC07" w14:textId="5226099E" w:rsidR="001C4625" w:rsidRDefault="001C4625" w:rsidP="001C4625">
      <w:pPr>
        <w:rPr>
          <w:rtl/>
        </w:rPr>
      </w:pPr>
      <w:r>
        <w:rPr>
          <w:rFonts w:hint="cs"/>
          <w:rtl/>
        </w:rPr>
        <w:t xml:space="preserve">از طرف دیگر </w:t>
      </w:r>
      <w:r w:rsidR="008125A1">
        <w:rPr>
          <w:rFonts w:hint="cs"/>
          <w:rtl/>
        </w:rPr>
        <w:t xml:space="preserve">این امر که مشتریان به یک </w:t>
      </w:r>
      <w:r w:rsidR="00377945">
        <w:rPr>
          <w:rFonts w:hint="cs"/>
          <w:rtl/>
        </w:rPr>
        <w:t xml:space="preserve">کالای خاص متعهد نیستند و ممکن است در </w:t>
      </w:r>
      <w:proofErr w:type="spellStart"/>
      <w:r w:rsidR="00377945">
        <w:rPr>
          <w:rFonts w:hint="cs"/>
          <w:rtl/>
        </w:rPr>
        <w:t>خریدهای</w:t>
      </w:r>
      <w:proofErr w:type="spellEnd"/>
      <w:r w:rsidR="00377945">
        <w:rPr>
          <w:rFonts w:hint="cs"/>
          <w:rtl/>
        </w:rPr>
        <w:t xml:space="preserve"> متوالی از </w:t>
      </w:r>
      <w:proofErr w:type="spellStart"/>
      <w:r w:rsidR="00377945">
        <w:rPr>
          <w:rFonts w:hint="cs"/>
          <w:rtl/>
        </w:rPr>
        <w:t>برندهای</w:t>
      </w:r>
      <w:proofErr w:type="spellEnd"/>
      <w:r w:rsidR="00377945">
        <w:rPr>
          <w:rFonts w:hint="cs"/>
          <w:rtl/>
        </w:rPr>
        <w:t xml:space="preserve"> متفاوت خرید کنند روال کار </w:t>
      </w:r>
      <w:proofErr w:type="spellStart"/>
      <w:r w:rsidR="00377945">
        <w:rPr>
          <w:rFonts w:hint="cs"/>
          <w:rtl/>
        </w:rPr>
        <w:t>مدل‌های</w:t>
      </w:r>
      <w:proofErr w:type="spellEnd"/>
      <w:r w:rsidR="00377945">
        <w:rPr>
          <w:rFonts w:hint="cs"/>
          <w:rtl/>
        </w:rPr>
        <w:t xml:space="preserve"> یادگیری ماشین را با اشکال مواجه می‌کند.</w:t>
      </w:r>
      <w:r w:rsidR="005C7D18">
        <w:rPr>
          <w:rFonts w:hint="cs"/>
          <w:rtl/>
        </w:rPr>
        <w:t xml:space="preserve"> فرض کنید یک مشتری در تمام ۵ خرید اول آب پرتقال از یک </w:t>
      </w:r>
      <w:r w:rsidR="005C7D18">
        <w:rPr>
          <w:rFonts w:hint="cs"/>
          <w:rtl/>
        </w:rPr>
        <w:lastRenderedPageBreak/>
        <w:t xml:space="preserve">برند خریده است. این مشتری برای تنوع و یا هر دلیل دیگری ممکن است در خرید ششم از آن برند خریداری نکند و رو به برند دیگری بیاورد. مسلما ما شرایط استثنا را در نظر </w:t>
      </w:r>
      <w:proofErr w:type="spellStart"/>
      <w:r w:rsidR="005C7D18">
        <w:rPr>
          <w:rFonts w:hint="cs"/>
          <w:rtl/>
        </w:rPr>
        <w:t>نمی‌گیریم</w:t>
      </w:r>
      <w:proofErr w:type="spellEnd"/>
      <w:r w:rsidR="005C7D18">
        <w:rPr>
          <w:rFonts w:hint="cs"/>
          <w:rtl/>
        </w:rPr>
        <w:t xml:space="preserve"> و انتظار داریم فردی که در تمام </w:t>
      </w:r>
      <w:proofErr w:type="spellStart"/>
      <w:r w:rsidR="005C7D18">
        <w:rPr>
          <w:rFonts w:hint="cs"/>
          <w:rtl/>
        </w:rPr>
        <w:t>خریدها</w:t>
      </w:r>
      <w:proofErr w:type="spellEnd"/>
      <w:r w:rsidR="005C7D18">
        <w:rPr>
          <w:rFonts w:hint="cs"/>
          <w:rtl/>
        </w:rPr>
        <w:t xml:space="preserve"> آب پرتقال خریده است، در خرید بعدی نیز آن را در سبد خود داشته باشد. اما تغییر برند مخصوصا با توجه به موارد گفته شده در ابتدای این بخش، امری غیر عادی نیست</w:t>
      </w:r>
      <w:r w:rsidR="00133C02">
        <w:rPr>
          <w:rFonts w:hint="cs"/>
          <w:rtl/>
        </w:rPr>
        <w:t xml:space="preserve">. در این شرایط یادگیری مدل با این اختلال رو به رو خواهد شد که کالایی که در تمام </w:t>
      </w:r>
      <w:proofErr w:type="spellStart"/>
      <w:r w:rsidR="00133C02">
        <w:rPr>
          <w:rFonts w:hint="cs"/>
          <w:rtl/>
        </w:rPr>
        <w:t>خرید‌های</w:t>
      </w:r>
      <w:proofErr w:type="spellEnd"/>
      <w:r w:rsidR="00133C02">
        <w:rPr>
          <w:rFonts w:hint="cs"/>
          <w:rtl/>
        </w:rPr>
        <w:t xml:space="preserve"> قبلی در سبد قرار داشته، در سبد خرید بعدی قرار ندارد. حال آنکه این طور نیست و مشتری تنها برند مدنظر خود را تعویض کرده است. در </w:t>
      </w:r>
      <w:proofErr w:type="spellStart"/>
      <w:r w:rsidR="00133C02">
        <w:rPr>
          <w:rFonts w:hint="cs"/>
          <w:rtl/>
        </w:rPr>
        <w:t>نمونه‌ای</w:t>
      </w:r>
      <w:proofErr w:type="spellEnd"/>
      <w:r w:rsidR="00133C02">
        <w:rPr>
          <w:rFonts w:hint="cs"/>
          <w:rtl/>
        </w:rPr>
        <w:t xml:space="preserve"> دیگر فرض کنید که یک مشتری در ۱۰ خرید اول آب پرتقال خریده است اما این </w:t>
      </w:r>
      <w:proofErr w:type="spellStart"/>
      <w:r w:rsidR="00133C02">
        <w:rPr>
          <w:rFonts w:hint="cs"/>
          <w:rtl/>
        </w:rPr>
        <w:t>خریدها</w:t>
      </w:r>
      <w:proofErr w:type="spellEnd"/>
      <w:r w:rsidR="00133C02">
        <w:rPr>
          <w:rFonts w:hint="cs"/>
          <w:rtl/>
        </w:rPr>
        <w:t xml:space="preserve"> از ۴ شرکت متفاوت بوده است. به این دلیل مدل یادگیری ماشین با وجود اینکه </w:t>
      </w:r>
      <w:proofErr w:type="spellStart"/>
      <w:r w:rsidR="00133C02">
        <w:rPr>
          <w:rFonts w:hint="cs"/>
          <w:rtl/>
        </w:rPr>
        <w:t>ویژگی‌های</w:t>
      </w:r>
      <w:proofErr w:type="spellEnd"/>
      <w:r w:rsidR="00133C02">
        <w:rPr>
          <w:rFonts w:hint="cs"/>
          <w:rtl/>
        </w:rPr>
        <w:t xml:space="preserve"> مربوط به کتگوری را نیز در خود دارد، درک مناسبی از این قضیه ندارد که مشتری در تمام ۱۰ خرید قبلی خود آب پرتقال را در سبد داشته و </w:t>
      </w:r>
      <w:proofErr w:type="spellStart"/>
      <w:r w:rsidR="00133C02">
        <w:rPr>
          <w:rFonts w:hint="cs"/>
          <w:rtl/>
        </w:rPr>
        <w:t>نمی‌تواند</w:t>
      </w:r>
      <w:proofErr w:type="spellEnd"/>
      <w:r w:rsidR="00133C02">
        <w:rPr>
          <w:rFonts w:hint="cs"/>
          <w:rtl/>
        </w:rPr>
        <w:t xml:space="preserve"> به درستی تصمیم بگیرد که </w:t>
      </w:r>
      <w:r w:rsidR="008C1EDA">
        <w:rPr>
          <w:rFonts w:hint="cs"/>
          <w:rtl/>
        </w:rPr>
        <w:t xml:space="preserve">کدام محصول خریداری خواهد شد، هر چند ممکن است به دلیل اینکه هر محصول تنها در ۲ یا ۳ خرید قرار داشته، هیچ کدام از محصولات را با لیبل ۱ در سبد بعدی پیشبینی نکند. اما اگر پیشبینی تنها بر اساس تایپ باشد این مشکلات برطرف خواهد شد و مدل </w:t>
      </w:r>
      <w:proofErr w:type="spellStart"/>
      <w:r w:rsidR="008C1EDA">
        <w:rPr>
          <w:rFonts w:hint="cs"/>
          <w:rtl/>
        </w:rPr>
        <w:t>می‌تواند</w:t>
      </w:r>
      <w:proofErr w:type="spellEnd"/>
      <w:r w:rsidR="008C1EDA">
        <w:rPr>
          <w:rFonts w:hint="cs"/>
          <w:rtl/>
        </w:rPr>
        <w:t xml:space="preserve"> بخشی از مشکلات خود را به راحتی حل کند. </w:t>
      </w:r>
    </w:p>
    <w:p w14:paraId="184BE604" w14:textId="24B2ED0A" w:rsidR="00772F72" w:rsidRPr="008B0DB8" w:rsidRDefault="00772F72" w:rsidP="001C4625">
      <w:pPr>
        <w:rPr>
          <w:ins w:id="1789" w:author="Sajjad Abed" w:date="2022-09-26T12:23:00Z"/>
          <w:rFonts w:cs="Calibri"/>
          <w:rtl/>
        </w:rPr>
      </w:pPr>
      <w:r>
        <w:rPr>
          <w:rFonts w:hint="cs"/>
          <w:rtl/>
        </w:rPr>
        <w:t xml:space="preserve">حال ممکن است که این سوال پیش بیاید که </w:t>
      </w:r>
      <w:r w:rsidR="008B0DB8">
        <w:rPr>
          <w:rFonts w:hint="cs"/>
          <w:rtl/>
        </w:rPr>
        <w:t xml:space="preserve">کدام محصول قرار است به مشتری پیشنهاد شود؟ آیا محصول انتخاب شده از کتگوری مدنظر </w:t>
      </w:r>
      <w:proofErr w:type="spellStart"/>
      <w:r w:rsidR="008B0DB8">
        <w:rPr>
          <w:rFonts w:hint="cs"/>
          <w:rtl/>
        </w:rPr>
        <w:t>می‌تواند</w:t>
      </w:r>
      <w:proofErr w:type="spellEnd"/>
      <w:r w:rsidR="008B0DB8">
        <w:rPr>
          <w:rFonts w:hint="cs"/>
          <w:rtl/>
        </w:rPr>
        <w:t xml:space="preserve"> در سبد خرید مشتری قرار بگیرد یا خیر؟ در ابتدا باید به این نکته توجه کنیم که </w:t>
      </w:r>
      <w:r w:rsidR="00EC02C0">
        <w:rPr>
          <w:rFonts w:hint="cs"/>
          <w:rtl/>
        </w:rPr>
        <w:t>ما</w:t>
      </w:r>
      <w:r w:rsidR="008B0DB8">
        <w:rPr>
          <w:rFonts w:hint="cs"/>
          <w:rtl/>
        </w:rPr>
        <w:t xml:space="preserve"> تشخیص دهیم که مشتری به کالایی در یک کتگوری خاص نیاز دارد،</w:t>
      </w:r>
      <w:r w:rsidR="00EC02C0">
        <w:rPr>
          <w:rFonts w:hint="cs"/>
          <w:rtl/>
        </w:rPr>
        <w:t xml:space="preserve"> حال اگر برای یک کالا در این کتگوری </w:t>
      </w:r>
      <w:proofErr w:type="spellStart"/>
      <w:r w:rsidR="00EC02C0">
        <w:rPr>
          <w:rFonts w:hint="cs"/>
          <w:rtl/>
        </w:rPr>
        <w:t>تخفیفی</w:t>
      </w:r>
      <w:proofErr w:type="spellEnd"/>
      <w:r w:rsidR="00EC02C0">
        <w:rPr>
          <w:rFonts w:hint="cs"/>
          <w:rtl/>
        </w:rPr>
        <w:t xml:space="preserve"> خاص برای این مشتری در نظر بگیریم همین امر موجب آن خواهد شد که مشتری برای خرید آن محصول خاص ترغیب شود</w:t>
      </w:r>
      <w:r w:rsidR="00BF208F">
        <w:rPr>
          <w:rFonts w:hint="cs"/>
          <w:rtl/>
        </w:rPr>
        <w:t xml:space="preserve"> با این حال ما سعی </w:t>
      </w:r>
      <w:proofErr w:type="spellStart"/>
      <w:r w:rsidR="00BF208F">
        <w:rPr>
          <w:rFonts w:hint="cs"/>
          <w:rtl/>
        </w:rPr>
        <w:t>می‌کنیم</w:t>
      </w:r>
      <w:proofErr w:type="spellEnd"/>
      <w:r w:rsidR="00BF208F">
        <w:rPr>
          <w:rFonts w:hint="cs"/>
          <w:rtl/>
        </w:rPr>
        <w:t xml:space="preserve"> محصولی را به مشتری پیشنهاد دهیم </w:t>
      </w:r>
      <w:r w:rsidR="004D62A6">
        <w:rPr>
          <w:rFonts w:hint="cs"/>
          <w:rtl/>
        </w:rPr>
        <w:t>که بیشترین تکرار را در سبد خرید او داشته است و یا آخرین بار از آن برند خرید کرده است</w:t>
      </w:r>
      <w:r w:rsidR="00EC02C0">
        <w:rPr>
          <w:rFonts w:hint="cs"/>
          <w:rtl/>
        </w:rPr>
        <w:t>.</w:t>
      </w:r>
      <w:r w:rsidR="00CD7398">
        <w:rPr>
          <w:rFonts w:hint="cs"/>
          <w:rtl/>
        </w:rPr>
        <w:t xml:space="preserve"> اما اگر مجددا کمی از </w:t>
      </w:r>
      <w:proofErr w:type="spellStart"/>
      <w:r w:rsidR="00CD7398">
        <w:rPr>
          <w:rFonts w:hint="cs"/>
          <w:rtl/>
        </w:rPr>
        <w:t>عقب‌تر</w:t>
      </w:r>
      <w:proofErr w:type="spellEnd"/>
      <w:r w:rsidR="00CD7398">
        <w:rPr>
          <w:rFonts w:hint="cs"/>
          <w:rtl/>
        </w:rPr>
        <w:t xml:space="preserve"> نگاه کنی</w:t>
      </w:r>
      <w:r w:rsidR="00BF208F">
        <w:rPr>
          <w:rFonts w:hint="cs"/>
          <w:rtl/>
        </w:rPr>
        <w:t>م هدف ما این است که مشتری ر</w:t>
      </w:r>
      <w:r w:rsidR="004D62A6">
        <w:rPr>
          <w:rFonts w:hint="cs"/>
          <w:rtl/>
        </w:rPr>
        <w:t>ا به سمت خرید مجدد سوق دهیم. اگر مشتری به برند</w:t>
      </w:r>
      <w:r w:rsidR="004A736B">
        <w:rPr>
          <w:rFonts w:hint="cs"/>
          <w:rtl/>
        </w:rPr>
        <w:t xml:space="preserve"> دیگر به نحوی علاقه داشته باشد که در هر صورت آن را ترجیح </w:t>
      </w:r>
      <w:proofErr w:type="spellStart"/>
      <w:r w:rsidR="004A736B">
        <w:rPr>
          <w:rFonts w:hint="cs"/>
          <w:rtl/>
        </w:rPr>
        <w:t>می‌دهد</w:t>
      </w:r>
      <w:proofErr w:type="spellEnd"/>
      <w:r w:rsidR="004A736B">
        <w:rPr>
          <w:rFonts w:hint="cs"/>
          <w:rtl/>
        </w:rPr>
        <w:t xml:space="preserve">، با یادآوری ما برای آن کتگوری، کالای مورد نظر خود از آن کتگوری را خریداری می‌کند و مشکلی زیادی ممکن نیست از این طریق برای هدف ما ایجاد شود. </w:t>
      </w:r>
      <w:r w:rsidR="0096603F">
        <w:rPr>
          <w:rFonts w:hint="cs"/>
          <w:rtl/>
        </w:rPr>
        <w:t xml:space="preserve">البته به هر حال باید توجه کرد که محصولی که انتخاب </w:t>
      </w:r>
      <w:proofErr w:type="spellStart"/>
      <w:r w:rsidR="0096603F">
        <w:rPr>
          <w:rFonts w:hint="cs"/>
          <w:rtl/>
        </w:rPr>
        <w:t>می‌کنیم</w:t>
      </w:r>
      <w:proofErr w:type="spellEnd"/>
      <w:r w:rsidR="0096603F">
        <w:rPr>
          <w:rFonts w:hint="cs"/>
          <w:rtl/>
        </w:rPr>
        <w:t xml:space="preserve"> </w:t>
      </w:r>
      <w:proofErr w:type="spellStart"/>
      <w:r w:rsidR="0096603F">
        <w:rPr>
          <w:rFonts w:hint="cs"/>
          <w:rtl/>
        </w:rPr>
        <w:t>حتی‌الامکان</w:t>
      </w:r>
      <w:proofErr w:type="spellEnd"/>
      <w:r w:rsidR="0096603F">
        <w:rPr>
          <w:rFonts w:hint="cs"/>
          <w:rtl/>
        </w:rPr>
        <w:t xml:space="preserve"> از </w:t>
      </w:r>
      <w:proofErr w:type="spellStart"/>
      <w:r w:rsidR="0096603F">
        <w:rPr>
          <w:rFonts w:hint="cs"/>
          <w:rtl/>
        </w:rPr>
        <w:t>خریدهای</w:t>
      </w:r>
      <w:proofErr w:type="spellEnd"/>
      <w:r w:rsidR="0096603F">
        <w:rPr>
          <w:rFonts w:hint="cs"/>
          <w:rtl/>
        </w:rPr>
        <w:t xml:space="preserve"> قبلی مشتری و یا محصولی که به صورت کلی پرفروش است باشد.</w:t>
      </w:r>
    </w:p>
    <w:p w14:paraId="3E2734F9" w14:textId="0F55F4D4" w:rsidR="00A80F87" w:rsidRDefault="006F3A95" w:rsidP="00A80F87">
      <w:pPr>
        <w:pStyle w:val="Heading2"/>
        <w:rPr>
          <w:ins w:id="1790" w:author="Sajjad Abed" w:date="2022-09-26T12:23:00Z"/>
          <w:rtl/>
        </w:rPr>
      </w:pPr>
      <w:ins w:id="1791" w:author="Sajjad Abed" w:date="2022-09-26T12:41:00Z">
        <w:r>
          <w:rPr>
            <w:rFonts w:hint="cs"/>
            <w:rtl/>
          </w:rPr>
          <w:t>تغییرات نس</w:t>
        </w:r>
      </w:ins>
      <w:ins w:id="1792" w:author="Sajjad Abed" w:date="2022-09-26T12:42:00Z">
        <w:r>
          <w:rPr>
            <w:rFonts w:hint="cs"/>
            <w:rtl/>
          </w:rPr>
          <w:t>بت به حالت قبل</w:t>
        </w:r>
      </w:ins>
    </w:p>
    <w:p w14:paraId="1FDB0435" w14:textId="6FBD2244" w:rsidR="00F100DE" w:rsidRDefault="00140AA5" w:rsidP="00F100DE">
      <w:pPr>
        <w:rPr>
          <w:rtl/>
        </w:rPr>
      </w:pPr>
      <w:r>
        <w:rPr>
          <w:rFonts w:hint="cs"/>
          <w:rtl/>
        </w:rPr>
        <w:t>برای اینکه بتوانیم بر اساس کتگوری مدل را بسازیم باید توجه کنیم</w:t>
      </w:r>
      <w:r w:rsidR="00E46399">
        <w:rPr>
          <w:rFonts w:hint="cs"/>
          <w:rtl/>
        </w:rPr>
        <w:t xml:space="preserve"> که باید تمام </w:t>
      </w:r>
      <w:proofErr w:type="spellStart"/>
      <w:r w:rsidR="00E46399">
        <w:rPr>
          <w:rFonts w:hint="cs"/>
          <w:rtl/>
        </w:rPr>
        <w:t>دیتاست</w:t>
      </w:r>
      <w:proofErr w:type="spellEnd"/>
      <w:r w:rsidR="00E46399">
        <w:rPr>
          <w:rFonts w:hint="cs"/>
          <w:rtl/>
        </w:rPr>
        <w:t xml:space="preserve"> را به نحوی تغییر دهیم که </w:t>
      </w:r>
      <w:proofErr w:type="spellStart"/>
      <w:r w:rsidR="00E46399">
        <w:rPr>
          <w:rFonts w:hint="cs"/>
          <w:rtl/>
        </w:rPr>
        <w:t>ردیف‌ها</w:t>
      </w:r>
      <w:proofErr w:type="spellEnd"/>
      <w:r w:rsidR="00E46399">
        <w:rPr>
          <w:rFonts w:hint="cs"/>
          <w:rtl/>
        </w:rPr>
        <w:t xml:space="preserve"> خرید یک کتگوری را نشان دهند، نه خرید یک محصول</w:t>
      </w:r>
      <w:r w:rsidR="00E93B2B">
        <w:rPr>
          <w:rFonts w:hint="cs"/>
          <w:rtl/>
        </w:rPr>
        <w:t xml:space="preserve">. بنابراین کاری که باید بکنیم این است که ابتدا </w:t>
      </w:r>
      <w:proofErr w:type="spellStart"/>
      <w:r w:rsidR="00E93B2B">
        <w:rPr>
          <w:rFonts w:hint="cs"/>
          <w:rtl/>
        </w:rPr>
        <w:t>داده‌های</w:t>
      </w:r>
      <w:proofErr w:type="spellEnd"/>
      <w:r w:rsidR="00E93B2B">
        <w:rPr>
          <w:rFonts w:hint="cs"/>
          <w:rtl/>
        </w:rPr>
        <w:t xml:space="preserve"> مربوط به خرید محصولات مختلف از یک کتگوری را در یک سبد با یکدیگر جمع کنیم، یعنی به عنوان مثال اگر در یک سبد خرید ۱ </w:t>
      </w:r>
      <w:proofErr w:type="spellStart"/>
      <w:r w:rsidR="00E93B2B">
        <w:rPr>
          <w:rFonts w:hint="cs"/>
          <w:rtl/>
        </w:rPr>
        <w:t>چیپس</w:t>
      </w:r>
      <w:proofErr w:type="spellEnd"/>
      <w:r w:rsidR="00E93B2B">
        <w:rPr>
          <w:rFonts w:hint="cs"/>
          <w:rtl/>
        </w:rPr>
        <w:t xml:space="preserve"> </w:t>
      </w:r>
      <w:proofErr w:type="spellStart"/>
      <w:r w:rsidR="00E93B2B">
        <w:rPr>
          <w:rFonts w:hint="cs"/>
          <w:rtl/>
        </w:rPr>
        <w:t>لیمویی</w:t>
      </w:r>
      <w:proofErr w:type="spellEnd"/>
      <w:r w:rsidR="00E93B2B">
        <w:rPr>
          <w:rFonts w:hint="cs"/>
          <w:rtl/>
        </w:rPr>
        <w:t xml:space="preserve"> از شرکت </w:t>
      </w:r>
      <w:r w:rsidR="00E93B2B">
        <w:t>x</w:t>
      </w:r>
      <w:r w:rsidR="00E93B2B">
        <w:rPr>
          <w:rFonts w:hint="cs"/>
          <w:rtl/>
        </w:rPr>
        <w:t xml:space="preserve"> و ۲ </w:t>
      </w:r>
      <w:proofErr w:type="spellStart"/>
      <w:r w:rsidR="00E93B2B">
        <w:rPr>
          <w:rFonts w:hint="cs"/>
          <w:rtl/>
        </w:rPr>
        <w:t>چیپس</w:t>
      </w:r>
      <w:proofErr w:type="spellEnd"/>
      <w:r w:rsidR="00E93B2B">
        <w:rPr>
          <w:rFonts w:hint="cs"/>
          <w:rtl/>
        </w:rPr>
        <w:t xml:space="preserve"> </w:t>
      </w:r>
      <w:proofErr w:type="spellStart"/>
      <w:r w:rsidR="00E93B2B">
        <w:rPr>
          <w:rFonts w:hint="cs"/>
          <w:rtl/>
        </w:rPr>
        <w:t>لیمویی</w:t>
      </w:r>
      <w:proofErr w:type="spellEnd"/>
      <w:r w:rsidR="00E93B2B">
        <w:rPr>
          <w:rFonts w:hint="cs"/>
          <w:rtl/>
        </w:rPr>
        <w:t xml:space="preserve"> از شرکت </w:t>
      </w:r>
      <w:r w:rsidR="00E93B2B">
        <w:t>y</w:t>
      </w:r>
      <w:r w:rsidR="00E93B2B">
        <w:rPr>
          <w:rFonts w:hint="cs"/>
          <w:rtl/>
        </w:rPr>
        <w:t xml:space="preserve"> خریداری شده است، در </w:t>
      </w:r>
      <w:proofErr w:type="spellStart"/>
      <w:r w:rsidR="00E93B2B">
        <w:rPr>
          <w:rFonts w:hint="cs"/>
          <w:rtl/>
        </w:rPr>
        <w:t>دیتاست</w:t>
      </w:r>
      <w:proofErr w:type="spellEnd"/>
      <w:r w:rsidR="00E93B2B">
        <w:rPr>
          <w:rFonts w:hint="cs"/>
          <w:rtl/>
        </w:rPr>
        <w:t xml:space="preserve"> جدید به اینگونه خواهد بود که ۳ </w:t>
      </w:r>
      <w:proofErr w:type="spellStart"/>
      <w:r w:rsidR="00E93B2B">
        <w:rPr>
          <w:rFonts w:hint="cs"/>
          <w:rtl/>
        </w:rPr>
        <w:t>چیپس</w:t>
      </w:r>
      <w:proofErr w:type="spellEnd"/>
      <w:r w:rsidR="00E93B2B">
        <w:rPr>
          <w:rFonts w:hint="cs"/>
          <w:rtl/>
        </w:rPr>
        <w:t xml:space="preserve"> </w:t>
      </w:r>
      <w:proofErr w:type="spellStart"/>
      <w:r w:rsidR="00E93B2B">
        <w:rPr>
          <w:rFonts w:hint="cs"/>
          <w:rtl/>
        </w:rPr>
        <w:t>لیمویی</w:t>
      </w:r>
      <w:proofErr w:type="spellEnd"/>
      <w:r w:rsidR="00E93B2B">
        <w:rPr>
          <w:rFonts w:hint="cs"/>
          <w:rtl/>
        </w:rPr>
        <w:t xml:space="preserve"> خریداری شده است. پس از آن باید </w:t>
      </w:r>
      <w:proofErr w:type="spellStart"/>
      <w:r w:rsidR="00E93B2B">
        <w:rPr>
          <w:rFonts w:hint="cs"/>
          <w:rtl/>
        </w:rPr>
        <w:t>داده‌های</w:t>
      </w:r>
      <w:proofErr w:type="spellEnd"/>
      <w:r w:rsidR="00E93B2B">
        <w:rPr>
          <w:rFonts w:hint="cs"/>
          <w:rtl/>
        </w:rPr>
        <w:t xml:space="preserve"> مربوط به </w:t>
      </w:r>
      <w:proofErr w:type="spellStart"/>
      <w:r w:rsidR="00E93B2B">
        <w:rPr>
          <w:rFonts w:hint="cs"/>
          <w:rtl/>
        </w:rPr>
        <w:t>آیتم‌ها</w:t>
      </w:r>
      <w:proofErr w:type="spellEnd"/>
      <w:r w:rsidR="00E93B2B">
        <w:rPr>
          <w:rFonts w:hint="cs"/>
          <w:rtl/>
        </w:rPr>
        <w:t xml:space="preserve"> را حذف کنیم زیرا در این </w:t>
      </w:r>
      <w:proofErr w:type="spellStart"/>
      <w:r w:rsidR="00E93B2B">
        <w:rPr>
          <w:rFonts w:hint="cs"/>
          <w:rtl/>
        </w:rPr>
        <w:t>دیتاست</w:t>
      </w:r>
      <w:proofErr w:type="spellEnd"/>
      <w:r w:rsidR="00E93B2B">
        <w:rPr>
          <w:rFonts w:hint="cs"/>
          <w:rtl/>
        </w:rPr>
        <w:t xml:space="preserve"> برای ما اهمیتی ندارند. به عنوان مثال </w:t>
      </w:r>
      <w:proofErr w:type="spellStart"/>
      <w:r w:rsidR="00756140">
        <w:rPr>
          <w:rFonts w:hint="cs"/>
          <w:rtl/>
        </w:rPr>
        <w:t>شناسه‌ی</w:t>
      </w:r>
      <w:proofErr w:type="spellEnd"/>
      <w:r w:rsidR="00756140">
        <w:rPr>
          <w:rFonts w:hint="cs"/>
          <w:rtl/>
        </w:rPr>
        <w:t xml:space="preserve"> محصول و یا </w:t>
      </w:r>
      <w:proofErr w:type="spellStart"/>
      <w:r w:rsidR="00756140">
        <w:rPr>
          <w:rFonts w:hint="cs"/>
          <w:rtl/>
        </w:rPr>
        <w:t>ویژگي‌هایی</w:t>
      </w:r>
      <w:proofErr w:type="spellEnd"/>
      <w:r w:rsidR="00756140">
        <w:rPr>
          <w:rFonts w:hint="cs"/>
          <w:rtl/>
        </w:rPr>
        <w:t xml:space="preserve"> که در مورد محصول است دیگر نیازی به ساختن </w:t>
      </w:r>
      <w:proofErr w:type="spellStart"/>
      <w:r w:rsidR="00756140">
        <w:rPr>
          <w:rFonts w:hint="cs"/>
          <w:rtl/>
        </w:rPr>
        <w:t>آن‌ها</w:t>
      </w:r>
      <w:proofErr w:type="spellEnd"/>
      <w:r w:rsidR="00756140">
        <w:rPr>
          <w:rFonts w:hint="cs"/>
          <w:rtl/>
        </w:rPr>
        <w:t xml:space="preserve"> نیست.</w:t>
      </w:r>
    </w:p>
    <w:p w14:paraId="45D86F7B" w14:textId="14DDBAAB" w:rsidR="00F100DE" w:rsidRPr="00F100DE" w:rsidRDefault="00F100DE" w:rsidP="00F100DE">
      <w:pPr>
        <w:rPr>
          <w:ins w:id="1793" w:author="Sajjad Abed" w:date="2022-09-26T12:23:00Z"/>
          <w:rtl/>
        </w:rPr>
      </w:pPr>
      <w:r>
        <w:rPr>
          <w:rFonts w:hint="cs"/>
          <w:rtl/>
        </w:rPr>
        <w:t xml:space="preserve">پس از انجام آنچه گفته شد، به ساختن </w:t>
      </w:r>
      <w:proofErr w:type="spellStart"/>
      <w:r>
        <w:rPr>
          <w:rFonts w:hint="cs"/>
          <w:rtl/>
        </w:rPr>
        <w:t>ویژگی‌هایی</w:t>
      </w:r>
      <w:proofErr w:type="spellEnd"/>
      <w:r>
        <w:rPr>
          <w:rFonts w:hint="cs"/>
          <w:rtl/>
        </w:rPr>
        <w:t xml:space="preserve"> که بدون ارتباط به خود محصول </w:t>
      </w:r>
      <w:proofErr w:type="spellStart"/>
      <w:r>
        <w:rPr>
          <w:rFonts w:hint="cs"/>
          <w:rtl/>
        </w:rPr>
        <w:t>می‌باشند</w:t>
      </w:r>
      <w:proofErr w:type="spellEnd"/>
      <w:r>
        <w:rPr>
          <w:rFonts w:hint="cs"/>
          <w:rtl/>
        </w:rPr>
        <w:t xml:space="preserve"> و به کمک زمان، کتگوری و یا کلاس به دست </w:t>
      </w:r>
      <w:proofErr w:type="spellStart"/>
      <w:r>
        <w:rPr>
          <w:rFonts w:hint="cs"/>
          <w:rtl/>
        </w:rPr>
        <w:t>می‌آیند</w:t>
      </w:r>
      <w:proofErr w:type="spellEnd"/>
      <w:r>
        <w:rPr>
          <w:rFonts w:hint="cs"/>
          <w:rtl/>
        </w:rPr>
        <w:t xml:space="preserve"> اقدام </w:t>
      </w:r>
      <w:proofErr w:type="spellStart"/>
      <w:r>
        <w:rPr>
          <w:rFonts w:hint="cs"/>
          <w:rtl/>
        </w:rPr>
        <w:t>می‌کنیم</w:t>
      </w:r>
      <w:proofErr w:type="spellEnd"/>
      <w:r>
        <w:rPr>
          <w:rFonts w:hint="cs"/>
          <w:rtl/>
        </w:rPr>
        <w:t xml:space="preserve">. </w:t>
      </w:r>
      <w:r w:rsidR="004B7159">
        <w:rPr>
          <w:rFonts w:hint="cs"/>
          <w:rtl/>
        </w:rPr>
        <w:t xml:space="preserve">در این حالت </w:t>
      </w:r>
      <w:r w:rsidR="00EB668C">
        <w:rPr>
          <w:rFonts w:hint="cs"/>
          <w:rtl/>
        </w:rPr>
        <w:t xml:space="preserve">تعداد </w:t>
      </w:r>
      <w:proofErr w:type="spellStart"/>
      <w:r w:rsidR="004B7159">
        <w:rPr>
          <w:rFonts w:hint="cs"/>
          <w:rtl/>
        </w:rPr>
        <w:t>ویژگی‌های</w:t>
      </w:r>
      <w:proofErr w:type="spellEnd"/>
      <w:r w:rsidR="004B7159">
        <w:rPr>
          <w:rFonts w:hint="cs"/>
          <w:rtl/>
        </w:rPr>
        <w:t xml:space="preserve"> ما از </w:t>
      </w:r>
      <w:proofErr w:type="spellStart"/>
      <w:r w:rsidR="00EB668C">
        <w:rPr>
          <w:rFonts w:hint="cs"/>
          <w:rtl/>
        </w:rPr>
        <w:t>از</w:t>
      </w:r>
      <w:proofErr w:type="spellEnd"/>
      <w:r w:rsidR="00EB668C">
        <w:rPr>
          <w:rFonts w:hint="cs"/>
          <w:rtl/>
        </w:rPr>
        <w:t xml:space="preserve"> ۳۹ به ۲۸ کاهش </w:t>
      </w:r>
      <w:proofErr w:type="spellStart"/>
      <w:r w:rsidR="00EB668C">
        <w:rPr>
          <w:rFonts w:hint="cs"/>
          <w:rtl/>
        </w:rPr>
        <w:t>می‌یابد</w:t>
      </w:r>
      <w:proofErr w:type="spellEnd"/>
      <w:r w:rsidR="00023291">
        <w:rPr>
          <w:rFonts w:hint="cs"/>
          <w:rtl/>
        </w:rPr>
        <w:t>.</w:t>
      </w:r>
    </w:p>
    <w:p w14:paraId="10F8D0A6" w14:textId="6DD06537" w:rsidR="00A80F87" w:rsidRDefault="006F3A95" w:rsidP="00A80F87">
      <w:pPr>
        <w:pStyle w:val="Heading2"/>
        <w:rPr>
          <w:ins w:id="1794" w:author="Sajjad Abed" w:date="2022-09-26T12:23:00Z"/>
          <w:rtl/>
        </w:rPr>
      </w:pPr>
      <w:proofErr w:type="spellStart"/>
      <w:ins w:id="1795" w:author="Sajjad Abed" w:date="2022-09-26T12:47:00Z">
        <w:r>
          <w:rPr>
            <w:rFonts w:hint="cs"/>
            <w:rtl/>
          </w:rPr>
          <w:t>فیچرهای</w:t>
        </w:r>
        <w:proofErr w:type="spellEnd"/>
        <w:r>
          <w:rPr>
            <w:rFonts w:hint="cs"/>
            <w:rtl/>
          </w:rPr>
          <w:t xml:space="preserve"> جدید</w:t>
        </w:r>
      </w:ins>
    </w:p>
    <w:p w14:paraId="34693BC2" w14:textId="2DC0ED27" w:rsidR="00A80F87" w:rsidRDefault="00072493" w:rsidP="00C303D9">
      <w:pPr>
        <w:rPr>
          <w:rtl/>
        </w:rPr>
      </w:pPr>
      <w:r>
        <w:rPr>
          <w:rFonts w:hint="cs"/>
          <w:rtl/>
        </w:rPr>
        <w:t>در</w:t>
      </w:r>
      <w:r w:rsidR="00577453">
        <w:rPr>
          <w:rFonts w:hint="cs"/>
          <w:rtl/>
        </w:rPr>
        <w:t xml:space="preserve"> حالتی که بر</w:t>
      </w:r>
      <w:r w:rsidR="005A6E9E">
        <w:rPr>
          <w:rFonts w:hint="cs"/>
          <w:rtl/>
        </w:rPr>
        <w:t xml:space="preserve"> اساس کتگوری قضاوت </w:t>
      </w:r>
      <w:proofErr w:type="spellStart"/>
      <w:r w:rsidR="005A6E9E">
        <w:rPr>
          <w:rFonts w:hint="cs"/>
          <w:rtl/>
        </w:rPr>
        <w:t>می‌کنیم</w:t>
      </w:r>
      <w:proofErr w:type="spellEnd"/>
      <w:r w:rsidR="005A6E9E">
        <w:rPr>
          <w:rFonts w:hint="cs"/>
          <w:rtl/>
        </w:rPr>
        <w:t xml:space="preserve">، این امکان وجود دارد که کالاهایی که با یکدیگر یکسان در نظر بگیریم که حجم </w:t>
      </w:r>
      <w:proofErr w:type="spellStart"/>
      <w:r w:rsidR="005A6E9E">
        <w:rPr>
          <w:rFonts w:hint="cs"/>
          <w:rtl/>
        </w:rPr>
        <w:t>آن‌ها</w:t>
      </w:r>
      <w:proofErr w:type="spellEnd"/>
      <w:r w:rsidR="005A6E9E">
        <w:rPr>
          <w:rFonts w:hint="cs"/>
          <w:rtl/>
        </w:rPr>
        <w:t xml:space="preserve"> با یکدیگر متفاوت باشد، به عنوان مثال مایع دستشویی با برند، نوع و </w:t>
      </w:r>
      <w:proofErr w:type="spellStart"/>
      <w:r w:rsidR="005A6E9E">
        <w:rPr>
          <w:rFonts w:hint="cs"/>
          <w:rtl/>
        </w:rPr>
        <w:t>رایحه‌ی</w:t>
      </w:r>
      <w:proofErr w:type="spellEnd"/>
      <w:r w:rsidR="005A6E9E">
        <w:rPr>
          <w:rFonts w:hint="cs"/>
          <w:rtl/>
        </w:rPr>
        <w:t xml:space="preserve"> یکسان ممکن است در دو وزن دو لیتری و چهار </w:t>
      </w:r>
      <w:r w:rsidR="005A6E9E">
        <w:rPr>
          <w:rFonts w:hint="cs"/>
          <w:rtl/>
        </w:rPr>
        <w:lastRenderedPageBreak/>
        <w:t xml:space="preserve">لیتری فروخته شوند اما این دو محصول در مدل جدید یکسان در نظر گرفته </w:t>
      </w:r>
      <w:proofErr w:type="spellStart"/>
      <w:r w:rsidR="005A6E9E">
        <w:rPr>
          <w:rFonts w:hint="cs"/>
          <w:rtl/>
        </w:rPr>
        <w:t>می‌شوند</w:t>
      </w:r>
      <w:proofErr w:type="spellEnd"/>
      <w:r w:rsidR="005A6E9E">
        <w:rPr>
          <w:rFonts w:hint="cs"/>
          <w:rtl/>
        </w:rPr>
        <w:t>. به کمک پردازش زبان طبیعی</w:t>
      </w:r>
      <w:r w:rsidR="005A6E9E">
        <w:rPr>
          <w:rStyle w:val="FootnoteReference"/>
          <w:rtl/>
        </w:rPr>
        <w:footnoteReference w:id="53"/>
      </w:r>
      <w:r w:rsidR="005A6E9E">
        <w:rPr>
          <w:rFonts w:cs="Calibri" w:hint="cs"/>
          <w:rtl/>
        </w:rPr>
        <w:t xml:space="preserve"> </w:t>
      </w:r>
      <w:r w:rsidR="005A6E9E">
        <w:rPr>
          <w:rFonts w:hint="cs"/>
          <w:rtl/>
        </w:rPr>
        <w:t xml:space="preserve">می‌توان از درون اسم کالا وزن و یا حجم </w:t>
      </w:r>
      <w:proofErr w:type="spellStart"/>
      <w:r w:rsidR="005A6E9E">
        <w:rPr>
          <w:rFonts w:hint="cs"/>
          <w:rtl/>
        </w:rPr>
        <w:t>آن‌ها</w:t>
      </w:r>
      <w:proofErr w:type="spellEnd"/>
      <w:r w:rsidR="005A6E9E">
        <w:rPr>
          <w:rFonts w:hint="cs"/>
          <w:rtl/>
        </w:rPr>
        <w:t xml:space="preserve"> را تشخیص داد اما این کار لازم به انجام یک </w:t>
      </w:r>
      <w:proofErr w:type="spellStart"/>
      <w:r w:rsidR="005A6E9E">
        <w:rPr>
          <w:rFonts w:hint="cs"/>
          <w:rtl/>
        </w:rPr>
        <w:t>پروژه‌ی</w:t>
      </w:r>
      <w:proofErr w:type="spellEnd"/>
      <w:r w:rsidR="005A6E9E">
        <w:rPr>
          <w:rFonts w:hint="cs"/>
          <w:rtl/>
        </w:rPr>
        <w:t xml:space="preserve"> دیگر دارد و </w:t>
      </w:r>
      <w:proofErr w:type="spellStart"/>
      <w:r w:rsidR="005A6E9E">
        <w:rPr>
          <w:rFonts w:hint="cs"/>
          <w:rtl/>
        </w:rPr>
        <w:t>مساله‌ی</w:t>
      </w:r>
      <w:proofErr w:type="spellEnd"/>
      <w:r w:rsidR="005A6E9E">
        <w:rPr>
          <w:rFonts w:hint="cs"/>
          <w:rtl/>
        </w:rPr>
        <w:t xml:space="preserve"> آن در این پروژه </w:t>
      </w:r>
      <w:proofErr w:type="spellStart"/>
      <w:r w:rsidR="005A6E9E">
        <w:rPr>
          <w:rFonts w:hint="cs"/>
          <w:rtl/>
        </w:rPr>
        <w:t>نمی‌گنجد</w:t>
      </w:r>
      <w:proofErr w:type="spellEnd"/>
      <w:r w:rsidR="005A6E9E">
        <w:rPr>
          <w:rFonts w:hint="cs"/>
          <w:rtl/>
        </w:rPr>
        <w:t>.</w:t>
      </w:r>
      <w:r w:rsidR="005A36FA">
        <w:rPr>
          <w:rFonts w:hint="cs"/>
          <w:rtl/>
        </w:rPr>
        <w:t xml:space="preserve"> بنابراین برای تخمین حدودی حجم </w:t>
      </w:r>
      <w:r w:rsidR="009D315B">
        <w:rPr>
          <w:rFonts w:hint="cs"/>
          <w:rtl/>
        </w:rPr>
        <w:t xml:space="preserve">و یا وزن کالا از ستون قیمت آن که تا کنون از آن استفاده </w:t>
      </w:r>
      <w:proofErr w:type="spellStart"/>
      <w:r w:rsidR="009D315B">
        <w:rPr>
          <w:rFonts w:hint="cs"/>
          <w:rtl/>
        </w:rPr>
        <w:t>نمی‌کردیم</w:t>
      </w:r>
      <w:proofErr w:type="spellEnd"/>
      <w:r w:rsidR="009D315B">
        <w:rPr>
          <w:rFonts w:hint="cs"/>
          <w:rtl/>
        </w:rPr>
        <w:t xml:space="preserve"> استفاده کنیم.</w:t>
      </w:r>
      <w:r w:rsidR="00FF0744">
        <w:rPr>
          <w:rFonts w:hint="cs"/>
          <w:rtl/>
        </w:rPr>
        <w:t xml:space="preserve"> البته این کار دقیق نیست اما به عنوان مثال </w:t>
      </w:r>
      <w:proofErr w:type="spellStart"/>
      <w:r w:rsidR="00FF0744">
        <w:rPr>
          <w:rFonts w:hint="cs"/>
          <w:rtl/>
        </w:rPr>
        <w:t>بسته‌های</w:t>
      </w:r>
      <w:proofErr w:type="spellEnd"/>
      <w:r w:rsidR="00FF0744">
        <w:rPr>
          <w:rFonts w:hint="cs"/>
          <w:rtl/>
        </w:rPr>
        <w:t xml:space="preserve"> ۱۲ عددی تخم مرغ </w:t>
      </w:r>
      <w:proofErr w:type="spellStart"/>
      <w:r w:rsidR="00FF0744">
        <w:rPr>
          <w:rFonts w:hint="cs"/>
          <w:rtl/>
        </w:rPr>
        <w:t>شرکت‌های</w:t>
      </w:r>
      <w:proofErr w:type="spellEnd"/>
      <w:r w:rsidR="00FF0744">
        <w:rPr>
          <w:rFonts w:hint="cs"/>
          <w:rtl/>
        </w:rPr>
        <w:t xml:space="preserve"> مختلف معمولا </w:t>
      </w:r>
      <w:proofErr w:type="spellStart"/>
      <w:r w:rsidR="00FF0744">
        <w:rPr>
          <w:rFonts w:hint="cs"/>
          <w:rtl/>
        </w:rPr>
        <w:t>قیمت‌های</w:t>
      </w:r>
      <w:proofErr w:type="spellEnd"/>
      <w:r w:rsidR="00FF0744">
        <w:rPr>
          <w:rFonts w:hint="cs"/>
          <w:rtl/>
        </w:rPr>
        <w:t xml:space="preserve"> نزدیک به هم دارند و </w:t>
      </w:r>
      <w:proofErr w:type="spellStart"/>
      <w:r w:rsidR="00FF0744">
        <w:rPr>
          <w:rFonts w:hint="cs"/>
          <w:rtl/>
        </w:rPr>
        <w:t>بسته‌های</w:t>
      </w:r>
      <w:proofErr w:type="spellEnd"/>
      <w:r w:rsidR="00FF0744">
        <w:rPr>
          <w:rFonts w:hint="cs"/>
          <w:rtl/>
        </w:rPr>
        <w:t xml:space="preserve"> ۳۰ عددی قیمتی </w:t>
      </w:r>
      <w:proofErr w:type="spellStart"/>
      <w:r w:rsidR="00FF0744">
        <w:rPr>
          <w:rFonts w:hint="cs"/>
          <w:rtl/>
        </w:rPr>
        <w:t>حدودا</w:t>
      </w:r>
      <w:proofErr w:type="spellEnd"/>
      <w:r w:rsidR="00FF0744">
        <w:rPr>
          <w:rFonts w:hint="cs"/>
          <w:rtl/>
        </w:rPr>
        <w:t xml:space="preserve"> دو و نیم برابر آنان دارند و می‌توان به صورت حدودی برای پیشبینی بهتر </w:t>
      </w:r>
      <w:proofErr w:type="spellStart"/>
      <w:r w:rsidR="00FF0744">
        <w:rPr>
          <w:rFonts w:hint="cs"/>
          <w:rtl/>
        </w:rPr>
        <w:t>آن‌ها</w:t>
      </w:r>
      <w:proofErr w:type="spellEnd"/>
      <w:r w:rsidR="00FF0744">
        <w:rPr>
          <w:rFonts w:hint="cs"/>
          <w:rtl/>
        </w:rPr>
        <w:t xml:space="preserve"> را به </w:t>
      </w:r>
      <w:proofErr w:type="spellStart"/>
      <w:r w:rsidR="00FF0744">
        <w:rPr>
          <w:rFonts w:hint="cs"/>
          <w:rtl/>
        </w:rPr>
        <w:t>ویژگی‌ها</w:t>
      </w:r>
      <w:proofErr w:type="spellEnd"/>
      <w:r w:rsidR="00FF0744">
        <w:rPr>
          <w:rFonts w:hint="cs"/>
          <w:rtl/>
        </w:rPr>
        <w:t xml:space="preserve"> اضافه کرد. سه ویژگی برای افزوده شدن به ۲۹ ویژگی قبلی انتخاب شده </w:t>
      </w:r>
      <w:proofErr w:type="spellStart"/>
      <w:r w:rsidR="00FF0744">
        <w:rPr>
          <w:rFonts w:hint="cs"/>
          <w:rtl/>
        </w:rPr>
        <w:t>اند</w:t>
      </w:r>
      <w:proofErr w:type="spellEnd"/>
      <w:r w:rsidR="00FF0744">
        <w:rPr>
          <w:rFonts w:hint="cs"/>
          <w:rtl/>
        </w:rPr>
        <w:t xml:space="preserve"> که به شرح زیر </w:t>
      </w:r>
      <w:proofErr w:type="spellStart"/>
      <w:r w:rsidR="00FF0744">
        <w:rPr>
          <w:rFonts w:hint="cs"/>
          <w:rtl/>
        </w:rPr>
        <w:t>می‌باشند</w:t>
      </w:r>
      <w:proofErr w:type="spellEnd"/>
      <w:r w:rsidR="00FF0744">
        <w:rPr>
          <w:rFonts w:hint="cs"/>
          <w:rtl/>
        </w:rPr>
        <w:t>:</w:t>
      </w:r>
    </w:p>
    <w:p w14:paraId="5D56BE1E" w14:textId="68937B55" w:rsidR="00FF0744" w:rsidRPr="00915E80" w:rsidRDefault="00FF0744" w:rsidP="00FF0744">
      <w:pPr>
        <w:pStyle w:val="ListParagraph"/>
        <w:numPr>
          <w:ilvl w:val="0"/>
          <w:numId w:val="31"/>
        </w:numPr>
        <w:rPr>
          <w:rFonts w:cs="Calibri"/>
        </w:rPr>
      </w:pPr>
      <w:proofErr w:type="spellStart"/>
      <w:r w:rsidRPr="00FF0744">
        <w:rPr>
          <w:rFonts w:cs="Calibri"/>
        </w:rPr>
        <w:t>ave_price_day_ratio</w:t>
      </w:r>
      <w:proofErr w:type="spellEnd"/>
      <w:r>
        <w:rPr>
          <w:rFonts w:cs="Calibri" w:hint="cs"/>
          <w:rtl/>
        </w:rPr>
        <w:t>:</w:t>
      </w:r>
      <w:r w:rsidR="00915E80">
        <w:rPr>
          <w:rFonts w:hint="cs"/>
          <w:rtl/>
        </w:rPr>
        <w:t xml:space="preserve"> این ویژگی نشان </w:t>
      </w:r>
      <w:proofErr w:type="spellStart"/>
      <w:r w:rsidR="00915E80">
        <w:rPr>
          <w:rFonts w:hint="cs"/>
          <w:rtl/>
        </w:rPr>
        <w:t>می‌دهد</w:t>
      </w:r>
      <w:proofErr w:type="spellEnd"/>
      <w:r w:rsidR="00915E80">
        <w:rPr>
          <w:rFonts w:hint="cs"/>
          <w:rtl/>
        </w:rPr>
        <w:t xml:space="preserve"> که به طور میانگین در بین تمامی مشتریان، این کتگوری روزانه چند هزار تومان مصرف </w:t>
      </w:r>
      <w:proofErr w:type="spellStart"/>
      <w:r w:rsidR="00915E80">
        <w:rPr>
          <w:rFonts w:hint="cs"/>
          <w:rtl/>
        </w:rPr>
        <w:t>می‌شود</w:t>
      </w:r>
      <w:proofErr w:type="spellEnd"/>
      <w:r w:rsidR="00915E80">
        <w:rPr>
          <w:rFonts w:hint="cs"/>
          <w:rtl/>
        </w:rPr>
        <w:t xml:space="preserve">. روش </w:t>
      </w:r>
      <w:proofErr w:type="spellStart"/>
      <w:r w:rsidR="00915E80">
        <w:rPr>
          <w:rFonts w:hint="cs"/>
          <w:rtl/>
        </w:rPr>
        <w:t>محاسبه‌ی</w:t>
      </w:r>
      <w:proofErr w:type="spellEnd"/>
      <w:r w:rsidR="00915E80">
        <w:rPr>
          <w:rFonts w:hint="cs"/>
          <w:rtl/>
        </w:rPr>
        <w:t xml:space="preserve"> آن این گونه است که اگر یک مشتری به عنوان مثال در خرید </w:t>
      </w:r>
      <w:r w:rsidR="00915E80">
        <w:t>k</w:t>
      </w:r>
      <w:r w:rsidR="00915E80">
        <w:rPr>
          <w:rFonts w:hint="cs"/>
          <w:rtl/>
        </w:rPr>
        <w:t xml:space="preserve"> ام کتگوری </w:t>
      </w:r>
      <w:r w:rsidR="00915E80">
        <w:t>x</w:t>
      </w:r>
      <w:r w:rsidR="00915E80">
        <w:rPr>
          <w:rFonts w:hint="cs"/>
          <w:rtl/>
        </w:rPr>
        <w:t xml:space="preserve"> را به </w:t>
      </w:r>
      <w:proofErr w:type="spellStart"/>
      <w:r w:rsidR="00915E80">
        <w:rPr>
          <w:rFonts w:hint="cs"/>
          <w:rtl/>
        </w:rPr>
        <w:t>اندازه‌ی</w:t>
      </w:r>
      <w:proofErr w:type="spellEnd"/>
      <w:r w:rsidR="00915E80">
        <w:rPr>
          <w:rFonts w:hint="cs"/>
          <w:rtl/>
        </w:rPr>
        <w:t xml:space="preserve"> ۹۰ </w:t>
      </w:r>
      <w:proofErr w:type="spellStart"/>
      <w:r w:rsidR="00915E80">
        <w:rPr>
          <w:rFonts w:hint="cs"/>
          <w:rtl/>
        </w:rPr>
        <w:t>هزارتومان</w:t>
      </w:r>
      <w:proofErr w:type="spellEnd"/>
      <w:r w:rsidR="00915E80">
        <w:rPr>
          <w:rFonts w:hint="cs"/>
          <w:rtl/>
        </w:rPr>
        <w:t xml:space="preserve"> خریده است و مجددا ۱۸ روز بعد از آن کتگوری خرید کرده است، این مشتری در این دفعه از خرید روزانه ۵ </w:t>
      </w:r>
      <w:proofErr w:type="spellStart"/>
      <w:r w:rsidR="00915E80">
        <w:rPr>
          <w:rFonts w:hint="cs"/>
          <w:rtl/>
        </w:rPr>
        <w:t>هزارتومان</w:t>
      </w:r>
      <w:proofErr w:type="spellEnd"/>
      <w:r w:rsidR="00915E80">
        <w:rPr>
          <w:rFonts w:hint="cs"/>
          <w:rtl/>
        </w:rPr>
        <w:t xml:space="preserve"> از آن کالا را مصرف کرده است. حال اگر میان کل </w:t>
      </w:r>
      <w:proofErr w:type="spellStart"/>
      <w:r w:rsidR="00915E80">
        <w:rPr>
          <w:rFonts w:hint="cs"/>
          <w:rtl/>
        </w:rPr>
        <w:t>خریدها</w:t>
      </w:r>
      <w:proofErr w:type="spellEnd"/>
      <w:r w:rsidR="00915E80">
        <w:rPr>
          <w:rFonts w:hint="cs"/>
          <w:rtl/>
        </w:rPr>
        <w:t xml:space="preserve"> این نسبت را محاسبه کنیم، به ویژگی اشاره شده </w:t>
      </w:r>
      <w:proofErr w:type="spellStart"/>
      <w:r w:rsidR="00915E80">
        <w:rPr>
          <w:rFonts w:hint="cs"/>
          <w:rtl/>
        </w:rPr>
        <w:t>می‌رسیم</w:t>
      </w:r>
      <w:proofErr w:type="spellEnd"/>
      <w:r w:rsidR="00915E80">
        <w:rPr>
          <w:rFonts w:hint="cs"/>
          <w:rtl/>
        </w:rPr>
        <w:t>.</w:t>
      </w:r>
    </w:p>
    <w:p w14:paraId="7CEF5932" w14:textId="6CB5F101" w:rsidR="00915E80" w:rsidRPr="00437195" w:rsidRDefault="00915E80" w:rsidP="00915E80">
      <w:pPr>
        <w:pStyle w:val="ListParagraph"/>
        <w:numPr>
          <w:ilvl w:val="0"/>
          <w:numId w:val="31"/>
        </w:numPr>
        <w:rPr>
          <w:rFonts w:cs="Calibri"/>
        </w:rPr>
      </w:pPr>
      <w:proofErr w:type="spellStart"/>
      <w:r w:rsidRPr="00915E80">
        <w:rPr>
          <w:rFonts w:cs="Calibri"/>
        </w:rPr>
        <w:t>user_ave_price_day_ratio</w:t>
      </w:r>
      <w:proofErr w:type="spellEnd"/>
      <w:r>
        <w:rPr>
          <w:rFonts w:cs="Calibri" w:hint="cs"/>
          <w:rtl/>
        </w:rPr>
        <w:t>:</w:t>
      </w:r>
      <w:r>
        <w:rPr>
          <w:rFonts w:hint="cs"/>
          <w:rtl/>
        </w:rPr>
        <w:t xml:space="preserve"> این ویژگی همان ویژگی بالاست با این تفاوت که تنها برای همان مشتری محاسبه </w:t>
      </w:r>
      <w:proofErr w:type="spellStart"/>
      <w:r>
        <w:rPr>
          <w:rFonts w:hint="cs"/>
          <w:rtl/>
        </w:rPr>
        <w:t>می‌شود</w:t>
      </w:r>
      <w:proofErr w:type="spellEnd"/>
      <w:r>
        <w:rPr>
          <w:rFonts w:hint="cs"/>
          <w:rtl/>
        </w:rPr>
        <w:t>.</w:t>
      </w:r>
      <w:r w:rsidR="00437195">
        <w:rPr>
          <w:rFonts w:hint="cs"/>
          <w:rtl/>
        </w:rPr>
        <w:t xml:space="preserve"> در واقع این ویژگی نشان </w:t>
      </w:r>
      <w:proofErr w:type="spellStart"/>
      <w:r w:rsidR="00437195">
        <w:rPr>
          <w:rFonts w:hint="cs"/>
          <w:rtl/>
        </w:rPr>
        <w:t>می‌دهد</w:t>
      </w:r>
      <w:proofErr w:type="spellEnd"/>
      <w:r w:rsidR="00437195">
        <w:rPr>
          <w:rFonts w:hint="cs"/>
          <w:rtl/>
        </w:rPr>
        <w:t xml:space="preserve"> که مشتری مدنظر به طور میانگین چند تومان از آن محصول مصرف می‌کند.</w:t>
      </w:r>
    </w:p>
    <w:p w14:paraId="1AEBAF13" w14:textId="0CF1FDD2" w:rsidR="00437195" w:rsidRPr="00FF0744" w:rsidRDefault="00437195" w:rsidP="00915E80">
      <w:pPr>
        <w:pStyle w:val="ListParagraph"/>
        <w:numPr>
          <w:ilvl w:val="0"/>
          <w:numId w:val="31"/>
        </w:numPr>
        <w:rPr>
          <w:ins w:id="1796" w:author="Sajjad Abed" w:date="2022-09-26T12:23:00Z"/>
          <w:rFonts w:cs="Calibri"/>
          <w:rtl/>
        </w:rPr>
      </w:pPr>
      <w:proofErr w:type="spellStart"/>
      <w:r w:rsidRPr="00437195">
        <w:rPr>
          <w:rFonts w:cs="Calibri"/>
        </w:rPr>
        <w:t>user_days_price_ratio_since_prior</w:t>
      </w:r>
      <w:proofErr w:type="spellEnd"/>
      <w:r>
        <w:rPr>
          <w:rFonts w:cs="Calibri" w:hint="cs"/>
          <w:rtl/>
        </w:rPr>
        <w:t>:</w:t>
      </w:r>
      <w:r>
        <w:rPr>
          <w:rFonts w:hint="cs"/>
          <w:rtl/>
        </w:rPr>
        <w:t xml:space="preserve"> این ویژگی نشان </w:t>
      </w:r>
      <w:proofErr w:type="spellStart"/>
      <w:r>
        <w:rPr>
          <w:rFonts w:hint="cs"/>
          <w:rtl/>
        </w:rPr>
        <w:t>می‌دهد</w:t>
      </w:r>
      <w:proofErr w:type="spellEnd"/>
      <w:r>
        <w:rPr>
          <w:rFonts w:hint="cs"/>
          <w:rtl/>
        </w:rPr>
        <w:t xml:space="preserve"> که از آخرین باری که مشتری از آن کتگوری خرید کرده است، این نسبت چقدر است. </w:t>
      </w:r>
      <w:r w:rsidR="00DF6E40">
        <w:rPr>
          <w:rFonts w:hint="cs"/>
          <w:rtl/>
        </w:rPr>
        <w:t xml:space="preserve">یعنی این نسبت از تقسیم مقدار هزینه شده برای این کتگوری که مشتری در آخرین باری که از آن خرید کرده است به تعداد روزی که از آن زمان گذشته است به دست </w:t>
      </w:r>
      <w:proofErr w:type="spellStart"/>
      <w:r w:rsidR="00DF6E40">
        <w:rPr>
          <w:rFonts w:hint="cs"/>
          <w:rtl/>
        </w:rPr>
        <w:t>می‌آید</w:t>
      </w:r>
      <w:proofErr w:type="spellEnd"/>
      <w:r w:rsidR="00DF6E40">
        <w:rPr>
          <w:rFonts w:hint="cs"/>
          <w:rtl/>
        </w:rPr>
        <w:t xml:space="preserve">. منطقی است که این نسبت هر چه به ویژگی قبلی </w:t>
      </w:r>
      <w:proofErr w:type="spellStart"/>
      <w:r w:rsidR="00DF6E40">
        <w:rPr>
          <w:rFonts w:hint="cs"/>
          <w:rtl/>
        </w:rPr>
        <w:t>نزدیک‌تر</w:t>
      </w:r>
      <w:proofErr w:type="spellEnd"/>
      <w:r w:rsidR="00DF6E40">
        <w:rPr>
          <w:rFonts w:hint="cs"/>
          <w:rtl/>
        </w:rPr>
        <w:t xml:space="preserve"> باشد، احتمال خرید افزایش </w:t>
      </w:r>
      <w:proofErr w:type="spellStart"/>
      <w:r w:rsidR="00DF6E40">
        <w:rPr>
          <w:rFonts w:hint="cs"/>
          <w:rtl/>
        </w:rPr>
        <w:t>می‌یابد</w:t>
      </w:r>
      <w:proofErr w:type="spellEnd"/>
      <w:r w:rsidR="00DF6E40">
        <w:rPr>
          <w:rFonts w:hint="cs"/>
          <w:rtl/>
        </w:rPr>
        <w:t>.</w:t>
      </w:r>
      <w:r w:rsidR="003C528E">
        <w:rPr>
          <w:rFonts w:hint="cs"/>
          <w:rtl/>
        </w:rPr>
        <w:t xml:space="preserve"> در </w:t>
      </w:r>
      <w:proofErr w:type="spellStart"/>
      <w:r w:rsidR="003C528E">
        <w:rPr>
          <w:rFonts w:hint="cs"/>
          <w:rtl/>
        </w:rPr>
        <w:t>روز‌های</w:t>
      </w:r>
      <w:proofErr w:type="spellEnd"/>
      <w:r w:rsidR="003C528E">
        <w:rPr>
          <w:rFonts w:hint="cs"/>
          <w:rtl/>
        </w:rPr>
        <w:t xml:space="preserve"> ابتدایی که مشتری به تازگی از کتگوری مدنظر خرید کرده است، این ویژگی بزرگ است و پس از گذشت زمان کوچک و کوچک تر </w:t>
      </w:r>
      <w:proofErr w:type="spellStart"/>
      <w:r w:rsidR="003C528E">
        <w:rPr>
          <w:rFonts w:hint="cs"/>
          <w:rtl/>
        </w:rPr>
        <w:t>می‌شود</w:t>
      </w:r>
      <w:proofErr w:type="spellEnd"/>
      <w:r w:rsidR="003C528E">
        <w:rPr>
          <w:rFonts w:hint="cs"/>
          <w:rtl/>
        </w:rPr>
        <w:t xml:space="preserve"> و انتظار داریم وقتی عدد آن نزدیک به عدد قبلی شد، مشتری مجددا از آن محصول خرید کند.</w:t>
      </w:r>
    </w:p>
    <w:p w14:paraId="3C8E0D6F" w14:textId="77777777" w:rsidR="00A80F87" w:rsidRDefault="00A80F87" w:rsidP="00C303D9">
      <w:pPr>
        <w:rPr>
          <w:ins w:id="1797" w:author="Sajjad Abed" w:date="2022-09-26T12:23:00Z"/>
          <w:rtl/>
        </w:rPr>
      </w:pPr>
    </w:p>
    <w:p w14:paraId="294FBFF0" w14:textId="77777777" w:rsidR="00A80F87" w:rsidRPr="00C303D9" w:rsidRDefault="00A80F87">
      <w:pPr>
        <w:rPr>
          <w:ins w:id="1798" w:author="Sajjad Abed" w:date="2022-08-26T11:59:00Z"/>
          <w:rtl/>
        </w:rPr>
        <w:pPrChange w:id="1799" w:author="Sajjad Abed" w:date="2022-09-26T12:23:00Z">
          <w:pPr>
            <w:pStyle w:val="Heading1"/>
          </w:pPr>
        </w:pPrChange>
      </w:pPr>
    </w:p>
    <w:p w14:paraId="73EFD4BF" w14:textId="165A8B1F" w:rsidR="00885448" w:rsidRDefault="00885448">
      <w:pPr>
        <w:bidi w:val="0"/>
        <w:jc w:val="left"/>
        <w:rPr>
          <w:ins w:id="1800" w:author="Sajjad Abed" w:date="2022-08-26T11:59:00Z"/>
          <w:rFonts w:asciiTheme="majorHAnsi" w:eastAsiaTheme="majorEastAsia" w:hAnsiTheme="majorHAnsi" w:cs="Mitra"/>
          <w:b/>
          <w:bCs/>
          <w:color w:val="2F5496" w:themeColor="accent1" w:themeShade="BF"/>
          <w:sz w:val="32"/>
          <w:szCs w:val="32"/>
        </w:rPr>
      </w:pPr>
      <w:ins w:id="1801" w:author="Sajjad Abed" w:date="2022-08-26T11:59:00Z">
        <w:r>
          <w:rPr>
            <w:rFonts w:asciiTheme="majorHAnsi" w:eastAsiaTheme="majorEastAsia" w:hAnsiTheme="majorHAnsi" w:cs="Mitra"/>
            <w:b/>
            <w:bCs/>
            <w:color w:val="2F5496" w:themeColor="accent1" w:themeShade="BF"/>
            <w:sz w:val="32"/>
            <w:szCs w:val="32"/>
          </w:rPr>
          <w:br w:type="page"/>
        </w:r>
      </w:ins>
    </w:p>
    <w:p w14:paraId="2022097A" w14:textId="62220CB0" w:rsidR="00885448" w:rsidRDefault="003122CE" w:rsidP="00885448">
      <w:pPr>
        <w:pStyle w:val="Heading1"/>
        <w:rPr>
          <w:rtl/>
        </w:rPr>
      </w:pPr>
      <w:bookmarkStart w:id="1802" w:name="_Toc112409025"/>
      <w:ins w:id="1803" w:author="Sajjad Abed" w:date="2022-08-26T12:09:00Z">
        <w:r>
          <w:rPr>
            <w:rFonts w:hint="cs"/>
            <w:rtl/>
          </w:rPr>
          <w:lastRenderedPageBreak/>
          <w:t xml:space="preserve">بررسی نتایج مدل بر </w:t>
        </w:r>
        <w:proofErr w:type="spellStart"/>
        <w:r>
          <w:rPr>
            <w:rFonts w:hint="cs"/>
            <w:rtl/>
          </w:rPr>
          <w:t>پایه‌ی</w:t>
        </w:r>
        <w:proofErr w:type="spellEnd"/>
        <w:r>
          <w:rPr>
            <w:rFonts w:hint="cs"/>
            <w:rtl/>
          </w:rPr>
          <w:t xml:space="preserve"> کتگوری و </w:t>
        </w:r>
        <w:proofErr w:type="spellStart"/>
        <w:r>
          <w:rPr>
            <w:rFonts w:hint="cs"/>
            <w:rtl/>
          </w:rPr>
          <w:t>مقایسه‌ی</w:t>
        </w:r>
        <w:proofErr w:type="spellEnd"/>
        <w:r>
          <w:rPr>
            <w:rFonts w:hint="cs"/>
            <w:rtl/>
          </w:rPr>
          <w:t xml:space="preserve"> نتایج آن</w:t>
        </w:r>
      </w:ins>
      <w:bookmarkEnd w:id="1802"/>
    </w:p>
    <w:p w14:paraId="6EC56178" w14:textId="2AA07B64" w:rsidR="00495B60" w:rsidRDefault="00495B60" w:rsidP="00495B60">
      <w:pPr>
        <w:pStyle w:val="Heading2"/>
        <w:rPr>
          <w:rtl/>
        </w:rPr>
      </w:pPr>
      <w:r>
        <w:rPr>
          <w:rFonts w:hint="cs"/>
          <w:rtl/>
        </w:rPr>
        <w:t xml:space="preserve">گزارش </w:t>
      </w:r>
      <w:proofErr w:type="spellStart"/>
      <w:r>
        <w:rPr>
          <w:rFonts w:hint="cs"/>
          <w:rtl/>
        </w:rPr>
        <w:t>کلاس‌بندی</w:t>
      </w:r>
      <w:proofErr w:type="spellEnd"/>
    </w:p>
    <w:p w14:paraId="69AA6A31" w14:textId="7BBBD037" w:rsidR="00917163" w:rsidRDefault="00AB70CF" w:rsidP="00917163">
      <w:pPr>
        <w:rPr>
          <w:rtl/>
        </w:rPr>
      </w:pPr>
      <w:r>
        <w:rPr>
          <w:rFonts w:hint="cs"/>
          <w:rtl/>
        </w:rPr>
        <w:t xml:space="preserve">با توجه اینکه مدل جدید را بر اساس کتگوری ایجاد کردیم، همانطور که گفته شد </w:t>
      </w:r>
      <w:r w:rsidR="00571BC5">
        <w:rPr>
          <w:rFonts w:hint="cs"/>
          <w:rtl/>
        </w:rPr>
        <w:t>لیبل ما این است که مشتری از آن کتگوری در سبد بعدی خود داشته است یا خیر و معیارها بر اساس آن گزارش می</w:t>
      </w:r>
      <w:r w:rsidR="00571BC5">
        <w:t>‎</w:t>
      </w:r>
      <w:r w:rsidR="00571BC5">
        <w:rPr>
          <w:rFonts w:hint="cs"/>
          <w:rtl/>
        </w:rPr>
        <w:t>شوند.</w:t>
      </w:r>
      <w:r w:rsidR="008108F2">
        <w:rPr>
          <w:rFonts w:hint="cs"/>
          <w:rtl/>
        </w:rPr>
        <w:t xml:space="preserve"> </w:t>
      </w:r>
      <w:r w:rsidR="00571BC5">
        <w:rPr>
          <w:rFonts w:hint="cs"/>
          <w:rtl/>
        </w:rPr>
        <w:t xml:space="preserve">در این حالت تعداد </w:t>
      </w:r>
      <w:proofErr w:type="spellStart"/>
      <w:r w:rsidR="00571BC5">
        <w:rPr>
          <w:rFonts w:hint="cs"/>
          <w:rtl/>
        </w:rPr>
        <w:t>ردیف‌ها</w:t>
      </w:r>
      <w:proofErr w:type="spellEnd"/>
      <w:r w:rsidR="00571BC5">
        <w:rPr>
          <w:rFonts w:hint="cs"/>
          <w:rtl/>
        </w:rPr>
        <w:t xml:space="preserve"> از دو میلیون و </w:t>
      </w:r>
      <w:r w:rsidR="008108F2">
        <w:rPr>
          <w:rFonts w:hint="cs"/>
          <w:rtl/>
        </w:rPr>
        <w:t xml:space="preserve">شصت هزار به یک میلیون و پانصد هزار کاهش یافته و همچنین با وجود افزودن سه ویژگی جدید، تعداد </w:t>
      </w:r>
      <w:proofErr w:type="spellStart"/>
      <w:r w:rsidR="008108F2">
        <w:rPr>
          <w:rFonts w:hint="cs"/>
          <w:rtl/>
        </w:rPr>
        <w:t>ویژگی‌ها</w:t>
      </w:r>
      <w:proofErr w:type="spellEnd"/>
      <w:r w:rsidR="008108F2">
        <w:rPr>
          <w:rFonts w:hint="cs"/>
          <w:rtl/>
        </w:rPr>
        <w:t xml:space="preserve"> از ۳۹ به ۳۱ کاهش پیدا کرده است که موجب کم شدن زمان مورد نیاز برای آموزش و پیشبینی مدل و حجم مدل ذخیره شده </w:t>
      </w:r>
      <w:proofErr w:type="spellStart"/>
      <w:r w:rsidR="008108F2">
        <w:rPr>
          <w:rFonts w:hint="cs"/>
          <w:rtl/>
        </w:rPr>
        <w:t>می‌شود</w:t>
      </w:r>
      <w:proofErr w:type="spellEnd"/>
      <w:r w:rsidR="008108F2">
        <w:rPr>
          <w:rFonts w:hint="cs"/>
          <w:rtl/>
        </w:rPr>
        <w:t xml:space="preserve">. همچنین این به کمک این روش زمان ساخت </w:t>
      </w:r>
      <w:proofErr w:type="spellStart"/>
      <w:r w:rsidR="008108F2">
        <w:rPr>
          <w:rFonts w:hint="cs"/>
          <w:rtl/>
        </w:rPr>
        <w:t>فیچر‌ها</w:t>
      </w:r>
      <w:proofErr w:type="spellEnd"/>
      <w:r w:rsidR="008108F2">
        <w:rPr>
          <w:rFonts w:hint="cs"/>
          <w:rtl/>
        </w:rPr>
        <w:t xml:space="preserve"> که باید هر روزه انجام شود کاهش </w:t>
      </w:r>
      <w:proofErr w:type="spellStart"/>
      <w:r w:rsidR="008108F2">
        <w:rPr>
          <w:rFonts w:hint="cs"/>
          <w:rtl/>
        </w:rPr>
        <w:t>می‌یابد</w:t>
      </w:r>
      <w:proofErr w:type="spellEnd"/>
      <w:r w:rsidR="008108F2">
        <w:rPr>
          <w:rFonts w:hint="cs"/>
          <w:rtl/>
        </w:rPr>
        <w:t xml:space="preserve"> اما این </w:t>
      </w:r>
      <w:proofErr w:type="spellStart"/>
      <w:r w:rsidR="008108F2">
        <w:rPr>
          <w:rFonts w:hint="cs"/>
          <w:rtl/>
        </w:rPr>
        <w:t>بهبود‌ها</w:t>
      </w:r>
      <w:proofErr w:type="spellEnd"/>
      <w:r w:rsidR="008108F2">
        <w:rPr>
          <w:rFonts w:hint="cs"/>
          <w:rtl/>
        </w:rPr>
        <w:t xml:space="preserve"> زمانی موثر خواهند بود که کارایی مدل افزایش پیدا کند و یا همان میزان بماند. البته در </w:t>
      </w:r>
      <w:proofErr w:type="spellStart"/>
      <w:r w:rsidR="008108F2">
        <w:rPr>
          <w:rFonts w:hint="cs"/>
          <w:rtl/>
        </w:rPr>
        <w:t>مواردی</w:t>
      </w:r>
      <w:proofErr w:type="spellEnd"/>
      <w:r w:rsidR="008108F2">
        <w:rPr>
          <w:rFonts w:hint="cs"/>
          <w:rtl/>
        </w:rPr>
        <w:t xml:space="preserve"> که زمان پیشبینی و حجم مدل و </w:t>
      </w:r>
      <w:proofErr w:type="spellStart"/>
      <w:r w:rsidR="008108F2">
        <w:rPr>
          <w:rFonts w:hint="cs"/>
          <w:rtl/>
        </w:rPr>
        <w:t>داده‌ها</w:t>
      </w:r>
      <w:proofErr w:type="spellEnd"/>
      <w:r w:rsidR="008108F2">
        <w:rPr>
          <w:rFonts w:hint="cs"/>
          <w:rtl/>
        </w:rPr>
        <w:t xml:space="preserve"> برای ذخیره سازی اهمیت زیادی دارد، ممکن است با وجود کم شدن اندک کارایی مدل، همچنان روش جدید برای انجام پروژه به کار گرفته شود. به کمک ۷ مدلی که در بخش قبل پیشبینی و ارزیابی کارایی آنان را انجام دادیم، در این قسمت نیز داریم:</w:t>
      </w:r>
    </w:p>
    <w:tbl>
      <w:tblPr>
        <w:tblStyle w:val="GridTable3-Accent3"/>
        <w:tblW w:w="9820" w:type="dxa"/>
        <w:tblLook w:val="04A0" w:firstRow="1" w:lastRow="0" w:firstColumn="1" w:lastColumn="0" w:noHBand="0" w:noVBand="1"/>
      </w:tblPr>
      <w:tblGrid>
        <w:gridCol w:w="4140"/>
        <w:gridCol w:w="1530"/>
        <w:gridCol w:w="1440"/>
        <w:gridCol w:w="1350"/>
        <w:gridCol w:w="1360"/>
      </w:tblGrid>
      <w:tr w:rsidR="008108F2" w14:paraId="562B075D" w14:textId="77777777" w:rsidTr="0039443E">
        <w:trPr>
          <w:cnfStyle w:val="100000000000" w:firstRow="1" w:lastRow="0" w:firstColumn="0" w:lastColumn="0" w:oddVBand="0" w:evenVBand="0" w:oddHBand="0" w:evenHBand="0" w:firstRowFirstColumn="0" w:firstRowLastColumn="0" w:lastRowFirstColumn="0" w:lastRowLastColumn="0"/>
          <w:trHeight w:val="275"/>
        </w:trPr>
        <w:tc>
          <w:tcPr>
            <w:cnfStyle w:val="001000000100" w:firstRow="0" w:lastRow="0" w:firstColumn="1" w:lastColumn="0" w:oddVBand="0" w:evenVBand="0" w:oddHBand="0" w:evenHBand="0" w:firstRowFirstColumn="1" w:firstRowLastColumn="0" w:lastRowFirstColumn="0" w:lastRowLastColumn="0"/>
            <w:tcW w:w="4140" w:type="dxa"/>
          </w:tcPr>
          <w:p w14:paraId="198F8108" w14:textId="77777777" w:rsidR="008108F2" w:rsidRDefault="008108F2" w:rsidP="0039443E">
            <w:pPr>
              <w:bidi w:val="0"/>
            </w:pPr>
            <w:r>
              <w:t>Model</w:t>
            </w:r>
          </w:p>
        </w:tc>
        <w:tc>
          <w:tcPr>
            <w:tcW w:w="1530" w:type="dxa"/>
          </w:tcPr>
          <w:p w14:paraId="3155CDE0" w14:textId="77777777" w:rsidR="008108F2" w:rsidRDefault="008108F2" w:rsidP="0039443E">
            <w:pPr>
              <w:bidi w:val="0"/>
              <w:jc w:val="center"/>
              <w:cnfStyle w:val="100000000000" w:firstRow="1" w:lastRow="0" w:firstColumn="0" w:lastColumn="0" w:oddVBand="0" w:evenVBand="0" w:oddHBand="0" w:evenHBand="0" w:firstRowFirstColumn="0" w:firstRowLastColumn="0" w:lastRowFirstColumn="0" w:lastRowLastColumn="0"/>
            </w:pPr>
            <w:r>
              <w:t>Accuracy</w:t>
            </w:r>
          </w:p>
        </w:tc>
        <w:tc>
          <w:tcPr>
            <w:tcW w:w="1440" w:type="dxa"/>
          </w:tcPr>
          <w:p w14:paraId="43C7C62B" w14:textId="77777777" w:rsidR="008108F2" w:rsidRDefault="008108F2" w:rsidP="0039443E">
            <w:pPr>
              <w:bidi w:val="0"/>
              <w:jc w:val="center"/>
              <w:cnfStyle w:val="100000000000" w:firstRow="1" w:lastRow="0" w:firstColumn="0" w:lastColumn="0" w:oddVBand="0" w:evenVBand="0" w:oddHBand="0" w:evenHBand="0" w:firstRowFirstColumn="0" w:firstRowLastColumn="0" w:lastRowFirstColumn="0" w:lastRowLastColumn="0"/>
            </w:pPr>
            <w:r>
              <w:t>Precision</w:t>
            </w:r>
          </w:p>
        </w:tc>
        <w:tc>
          <w:tcPr>
            <w:tcW w:w="1350" w:type="dxa"/>
          </w:tcPr>
          <w:p w14:paraId="620A3783" w14:textId="77777777" w:rsidR="008108F2" w:rsidRDefault="008108F2" w:rsidP="0039443E">
            <w:pPr>
              <w:bidi w:val="0"/>
              <w:jc w:val="center"/>
              <w:cnfStyle w:val="100000000000" w:firstRow="1" w:lastRow="0" w:firstColumn="0" w:lastColumn="0" w:oddVBand="0" w:evenVBand="0" w:oddHBand="0" w:evenHBand="0" w:firstRowFirstColumn="0" w:firstRowLastColumn="0" w:lastRowFirstColumn="0" w:lastRowLastColumn="0"/>
            </w:pPr>
            <w:r>
              <w:t>Recall</w:t>
            </w:r>
          </w:p>
        </w:tc>
        <w:tc>
          <w:tcPr>
            <w:tcW w:w="1360" w:type="dxa"/>
          </w:tcPr>
          <w:p w14:paraId="3D0078E7" w14:textId="77777777" w:rsidR="008108F2" w:rsidRDefault="008108F2" w:rsidP="0039443E">
            <w:pPr>
              <w:bidi w:val="0"/>
              <w:jc w:val="center"/>
              <w:cnfStyle w:val="100000000000" w:firstRow="1" w:lastRow="0" w:firstColumn="0" w:lastColumn="0" w:oddVBand="0" w:evenVBand="0" w:oddHBand="0" w:evenHBand="0" w:firstRowFirstColumn="0" w:firstRowLastColumn="0" w:lastRowFirstColumn="0" w:lastRowLastColumn="0"/>
            </w:pPr>
            <w:r>
              <w:t>F1-score</w:t>
            </w:r>
          </w:p>
        </w:tc>
      </w:tr>
      <w:tr w:rsidR="008108F2" w14:paraId="018B210C" w14:textId="77777777" w:rsidTr="0039443E">
        <w:trPr>
          <w:cnfStyle w:val="000000100000" w:firstRow="0" w:lastRow="0" w:firstColumn="0" w:lastColumn="0" w:oddVBand="0" w:evenVBand="0" w:oddHBand="1" w:evenHBand="0" w:firstRowFirstColumn="0" w:firstRowLastColumn="0" w:lastRowFirstColumn="0" w:lastRowLastColumn="0"/>
          <w:trHeight w:val="302"/>
        </w:trPr>
        <w:tc>
          <w:tcPr>
            <w:cnfStyle w:val="001000000000" w:firstRow="0" w:lastRow="0" w:firstColumn="1" w:lastColumn="0" w:oddVBand="0" w:evenVBand="0" w:oddHBand="0" w:evenHBand="0" w:firstRowFirstColumn="0" w:firstRowLastColumn="0" w:lastRowFirstColumn="0" w:lastRowLastColumn="0"/>
            <w:tcW w:w="4140" w:type="dxa"/>
          </w:tcPr>
          <w:p w14:paraId="4BC665A2" w14:textId="77777777" w:rsidR="008108F2" w:rsidRDefault="008108F2" w:rsidP="0039443E">
            <w:pPr>
              <w:bidi w:val="0"/>
            </w:pPr>
            <w:r>
              <w:t>Logistic regression</w:t>
            </w:r>
          </w:p>
        </w:tc>
        <w:tc>
          <w:tcPr>
            <w:tcW w:w="1530" w:type="dxa"/>
          </w:tcPr>
          <w:p w14:paraId="1535D271" w14:textId="34E8662C" w:rsidR="008108F2" w:rsidRDefault="008108F2" w:rsidP="0039443E">
            <w:pPr>
              <w:bidi w:val="0"/>
              <w:jc w:val="center"/>
              <w:cnfStyle w:val="000000100000" w:firstRow="0" w:lastRow="0" w:firstColumn="0" w:lastColumn="0" w:oddVBand="0" w:evenVBand="0" w:oddHBand="1" w:evenHBand="0" w:firstRowFirstColumn="0" w:firstRowLastColumn="0" w:lastRowFirstColumn="0" w:lastRowLastColumn="0"/>
            </w:pPr>
            <w:r>
              <w:t>0.82</w:t>
            </w:r>
          </w:p>
        </w:tc>
        <w:tc>
          <w:tcPr>
            <w:tcW w:w="1440" w:type="dxa"/>
          </w:tcPr>
          <w:p w14:paraId="4CD703AE" w14:textId="7CD7CF74" w:rsidR="008108F2" w:rsidRDefault="008108F2" w:rsidP="0039443E">
            <w:pPr>
              <w:bidi w:val="0"/>
              <w:jc w:val="center"/>
              <w:cnfStyle w:val="000000100000" w:firstRow="0" w:lastRow="0" w:firstColumn="0" w:lastColumn="0" w:oddVBand="0" w:evenVBand="0" w:oddHBand="1" w:evenHBand="0" w:firstRowFirstColumn="0" w:firstRowLastColumn="0" w:lastRowFirstColumn="0" w:lastRowLastColumn="0"/>
            </w:pPr>
            <w:r>
              <w:t>0.34</w:t>
            </w:r>
          </w:p>
        </w:tc>
        <w:tc>
          <w:tcPr>
            <w:tcW w:w="1350" w:type="dxa"/>
          </w:tcPr>
          <w:p w14:paraId="6FB500C0" w14:textId="3E927AE4" w:rsidR="008108F2" w:rsidRDefault="008108F2" w:rsidP="0039443E">
            <w:pPr>
              <w:bidi w:val="0"/>
              <w:jc w:val="center"/>
              <w:cnfStyle w:val="000000100000" w:firstRow="0" w:lastRow="0" w:firstColumn="0" w:lastColumn="0" w:oddVBand="0" w:evenVBand="0" w:oddHBand="1" w:evenHBand="0" w:firstRowFirstColumn="0" w:firstRowLastColumn="0" w:lastRowFirstColumn="0" w:lastRowLastColumn="0"/>
            </w:pPr>
            <w:r>
              <w:t>0.57</w:t>
            </w:r>
          </w:p>
        </w:tc>
        <w:tc>
          <w:tcPr>
            <w:tcW w:w="1360" w:type="dxa"/>
          </w:tcPr>
          <w:p w14:paraId="0DEABE17" w14:textId="23A41B9D" w:rsidR="008108F2" w:rsidRDefault="008108F2" w:rsidP="0039443E">
            <w:pPr>
              <w:bidi w:val="0"/>
              <w:jc w:val="center"/>
              <w:cnfStyle w:val="000000100000" w:firstRow="0" w:lastRow="0" w:firstColumn="0" w:lastColumn="0" w:oddVBand="0" w:evenVBand="0" w:oddHBand="1" w:evenHBand="0" w:firstRowFirstColumn="0" w:firstRowLastColumn="0" w:lastRowFirstColumn="0" w:lastRowLastColumn="0"/>
            </w:pPr>
            <w:r>
              <w:t>0.43</w:t>
            </w:r>
          </w:p>
        </w:tc>
      </w:tr>
      <w:tr w:rsidR="008108F2" w14:paraId="24A038D4" w14:textId="77777777" w:rsidTr="0039443E">
        <w:trPr>
          <w:trHeight w:val="275"/>
        </w:trPr>
        <w:tc>
          <w:tcPr>
            <w:cnfStyle w:val="001000000000" w:firstRow="0" w:lastRow="0" w:firstColumn="1" w:lastColumn="0" w:oddVBand="0" w:evenVBand="0" w:oddHBand="0" w:evenHBand="0" w:firstRowFirstColumn="0" w:firstRowLastColumn="0" w:lastRowFirstColumn="0" w:lastRowLastColumn="0"/>
            <w:tcW w:w="4140" w:type="dxa"/>
          </w:tcPr>
          <w:p w14:paraId="517F6EAC" w14:textId="77777777" w:rsidR="008108F2" w:rsidRDefault="008108F2" w:rsidP="0039443E">
            <w:pPr>
              <w:bidi w:val="0"/>
            </w:pPr>
            <w:r>
              <w:t>Gaussian Naïve Bayes</w:t>
            </w:r>
          </w:p>
        </w:tc>
        <w:tc>
          <w:tcPr>
            <w:tcW w:w="1530" w:type="dxa"/>
          </w:tcPr>
          <w:p w14:paraId="20C5A7DC" w14:textId="2DF9FBF9" w:rsidR="008108F2" w:rsidRDefault="008108F2" w:rsidP="0039443E">
            <w:pPr>
              <w:bidi w:val="0"/>
              <w:jc w:val="center"/>
              <w:cnfStyle w:val="000000000000" w:firstRow="0" w:lastRow="0" w:firstColumn="0" w:lastColumn="0" w:oddVBand="0" w:evenVBand="0" w:oddHBand="0" w:evenHBand="0" w:firstRowFirstColumn="0" w:firstRowLastColumn="0" w:lastRowFirstColumn="0" w:lastRowLastColumn="0"/>
            </w:pPr>
            <w:r>
              <w:t>0.80</w:t>
            </w:r>
          </w:p>
        </w:tc>
        <w:tc>
          <w:tcPr>
            <w:tcW w:w="1440" w:type="dxa"/>
          </w:tcPr>
          <w:p w14:paraId="59C56D06" w14:textId="35DEDEE1" w:rsidR="008108F2" w:rsidRDefault="008108F2" w:rsidP="0039443E">
            <w:pPr>
              <w:bidi w:val="0"/>
              <w:jc w:val="center"/>
              <w:cnfStyle w:val="000000000000" w:firstRow="0" w:lastRow="0" w:firstColumn="0" w:lastColumn="0" w:oddVBand="0" w:evenVBand="0" w:oddHBand="0" w:evenHBand="0" w:firstRowFirstColumn="0" w:firstRowLastColumn="0" w:lastRowFirstColumn="0" w:lastRowLastColumn="0"/>
            </w:pPr>
            <w:r>
              <w:t>0.30</w:t>
            </w:r>
          </w:p>
        </w:tc>
        <w:tc>
          <w:tcPr>
            <w:tcW w:w="1350" w:type="dxa"/>
          </w:tcPr>
          <w:p w14:paraId="05F471AD" w14:textId="5D38B718" w:rsidR="008108F2" w:rsidRDefault="008108F2" w:rsidP="0039443E">
            <w:pPr>
              <w:bidi w:val="0"/>
              <w:jc w:val="center"/>
              <w:cnfStyle w:val="000000000000" w:firstRow="0" w:lastRow="0" w:firstColumn="0" w:lastColumn="0" w:oddVBand="0" w:evenVBand="0" w:oddHBand="0" w:evenHBand="0" w:firstRowFirstColumn="0" w:firstRowLastColumn="0" w:lastRowFirstColumn="0" w:lastRowLastColumn="0"/>
            </w:pPr>
            <w:r>
              <w:t>0.51</w:t>
            </w:r>
          </w:p>
        </w:tc>
        <w:tc>
          <w:tcPr>
            <w:tcW w:w="1360" w:type="dxa"/>
          </w:tcPr>
          <w:p w14:paraId="0DB99BF2" w14:textId="1A85DEC5" w:rsidR="008108F2" w:rsidRDefault="008108F2" w:rsidP="0039443E">
            <w:pPr>
              <w:bidi w:val="0"/>
              <w:jc w:val="center"/>
              <w:cnfStyle w:val="000000000000" w:firstRow="0" w:lastRow="0" w:firstColumn="0" w:lastColumn="0" w:oddVBand="0" w:evenVBand="0" w:oddHBand="0" w:evenHBand="0" w:firstRowFirstColumn="0" w:firstRowLastColumn="0" w:lastRowFirstColumn="0" w:lastRowLastColumn="0"/>
            </w:pPr>
            <w:r>
              <w:t>0.38</w:t>
            </w:r>
          </w:p>
        </w:tc>
      </w:tr>
      <w:tr w:rsidR="008108F2" w14:paraId="2339B5F2" w14:textId="77777777" w:rsidTr="0039443E">
        <w:trPr>
          <w:cnfStyle w:val="000000100000" w:firstRow="0" w:lastRow="0" w:firstColumn="0" w:lastColumn="0" w:oddVBand="0" w:evenVBand="0" w:oddHBand="1" w:evenHBand="0" w:firstRowFirstColumn="0" w:firstRowLastColumn="0" w:lastRowFirstColumn="0" w:lastRowLastColumn="0"/>
          <w:trHeight w:val="275"/>
        </w:trPr>
        <w:tc>
          <w:tcPr>
            <w:cnfStyle w:val="001000000000" w:firstRow="0" w:lastRow="0" w:firstColumn="1" w:lastColumn="0" w:oddVBand="0" w:evenVBand="0" w:oddHBand="0" w:evenHBand="0" w:firstRowFirstColumn="0" w:firstRowLastColumn="0" w:lastRowFirstColumn="0" w:lastRowLastColumn="0"/>
            <w:tcW w:w="4140" w:type="dxa"/>
          </w:tcPr>
          <w:p w14:paraId="31B0F369" w14:textId="77777777" w:rsidR="008108F2" w:rsidRDefault="008108F2" w:rsidP="0039443E">
            <w:pPr>
              <w:bidi w:val="0"/>
            </w:pPr>
            <w:r>
              <w:t>Ada Boost</w:t>
            </w:r>
          </w:p>
        </w:tc>
        <w:tc>
          <w:tcPr>
            <w:tcW w:w="1530" w:type="dxa"/>
          </w:tcPr>
          <w:p w14:paraId="6C76C72D" w14:textId="065843F2" w:rsidR="008108F2" w:rsidRDefault="008108F2" w:rsidP="0039443E">
            <w:pPr>
              <w:bidi w:val="0"/>
              <w:jc w:val="center"/>
              <w:cnfStyle w:val="000000100000" w:firstRow="0" w:lastRow="0" w:firstColumn="0" w:lastColumn="0" w:oddVBand="0" w:evenVBand="0" w:oddHBand="1" w:evenHBand="0" w:firstRowFirstColumn="0" w:firstRowLastColumn="0" w:lastRowFirstColumn="0" w:lastRowLastColumn="0"/>
            </w:pPr>
            <w:r>
              <w:t>0.79</w:t>
            </w:r>
          </w:p>
        </w:tc>
        <w:tc>
          <w:tcPr>
            <w:tcW w:w="1440" w:type="dxa"/>
          </w:tcPr>
          <w:p w14:paraId="23C406DB" w14:textId="060CEF2B" w:rsidR="008108F2" w:rsidRDefault="008108F2" w:rsidP="0039443E">
            <w:pPr>
              <w:bidi w:val="0"/>
              <w:jc w:val="center"/>
              <w:cnfStyle w:val="000000100000" w:firstRow="0" w:lastRow="0" w:firstColumn="0" w:lastColumn="0" w:oddVBand="0" w:evenVBand="0" w:oddHBand="1" w:evenHBand="0" w:firstRowFirstColumn="0" w:firstRowLastColumn="0" w:lastRowFirstColumn="0" w:lastRowLastColumn="0"/>
            </w:pPr>
            <w:r>
              <w:t>0.31</w:t>
            </w:r>
          </w:p>
        </w:tc>
        <w:tc>
          <w:tcPr>
            <w:tcW w:w="1350" w:type="dxa"/>
          </w:tcPr>
          <w:p w14:paraId="3247BCA0" w14:textId="5F6A808C" w:rsidR="008108F2" w:rsidRDefault="008108F2" w:rsidP="0039443E">
            <w:pPr>
              <w:bidi w:val="0"/>
              <w:jc w:val="center"/>
              <w:cnfStyle w:val="000000100000" w:firstRow="0" w:lastRow="0" w:firstColumn="0" w:lastColumn="0" w:oddVBand="0" w:evenVBand="0" w:oddHBand="1" w:evenHBand="0" w:firstRowFirstColumn="0" w:firstRowLastColumn="0" w:lastRowFirstColumn="0" w:lastRowLastColumn="0"/>
            </w:pPr>
            <w:r>
              <w:t>0.64</w:t>
            </w:r>
          </w:p>
        </w:tc>
        <w:tc>
          <w:tcPr>
            <w:tcW w:w="1360" w:type="dxa"/>
          </w:tcPr>
          <w:p w14:paraId="051C2164" w14:textId="4A981AC4" w:rsidR="008108F2" w:rsidRDefault="008108F2" w:rsidP="0039443E">
            <w:pPr>
              <w:bidi w:val="0"/>
              <w:jc w:val="center"/>
              <w:cnfStyle w:val="000000100000" w:firstRow="0" w:lastRow="0" w:firstColumn="0" w:lastColumn="0" w:oddVBand="0" w:evenVBand="0" w:oddHBand="1" w:evenHBand="0" w:firstRowFirstColumn="0" w:firstRowLastColumn="0" w:lastRowFirstColumn="0" w:lastRowLastColumn="0"/>
            </w:pPr>
            <w:r>
              <w:t>0.41</w:t>
            </w:r>
          </w:p>
        </w:tc>
      </w:tr>
      <w:tr w:rsidR="008108F2" w14:paraId="13122B6A" w14:textId="77777777" w:rsidTr="0039443E">
        <w:trPr>
          <w:trHeight w:val="275"/>
        </w:trPr>
        <w:tc>
          <w:tcPr>
            <w:cnfStyle w:val="001000000000" w:firstRow="0" w:lastRow="0" w:firstColumn="1" w:lastColumn="0" w:oddVBand="0" w:evenVBand="0" w:oddHBand="0" w:evenHBand="0" w:firstRowFirstColumn="0" w:firstRowLastColumn="0" w:lastRowFirstColumn="0" w:lastRowLastColumn="0"/>
            <w:tcW w:w="4140" w:type="dxa"/>
          </w:tcPr>
          <w:p w14:paraId="7805DCBA" w14:textId="77777777" w:rsidR="008108F2" w:rsidRDefault="008108F2" w:rsidP="0039443E">
            <w:pPr>
              <w:bidi w:val="0"/>
            </w:pPr>
            <w:r>
              <w:t>Decision Tree</w:t>
            </w:r>
          </w:p>
        </w:tc>
        <w:tc>
          <w:tcPr>
            <w:tcW w:w="1530" w:type="dxa"/>
          </w:tcPr>
          <w:p w14:paraId="13F1C748" w14:textId="2CEC2F66" w:rsidR="008108F2" w:rsidRDefault="008108F2" w:rsidP="0039443E">
            <w:pPr>
              <w:bidi w:val="0"/>
              <w:jc w:val="center"/>
              <w:cnfStyle w:val="000000000000" w:firstRow="0" w:lastRow="0" w:firstColumn="0" w:lastColumn="0" w:oddVBand="0" w:evenVBand="0" w:oddHBand="0" w:evenHBand="0" w:firstRowFirstColumn="0" w:firstRowLastColumn="0" w:lastRowFirstColumn="0" w:lastRowLastColumn="0"/>
            </w:pPr>
            <w:r>
              <w:t>0.81</w:t>
            </w:r>
          </w:p>
        </w:tc>
        <w:tc>
          <w:tcPr>
            <w:tcW w:w="1440" w:type="dxa"/>
          </w:tcPr>
          <w:p w14:paraId="3D76C470" w14:textId="0CCFE17E" w:rsidR="008108F2" w:rsidRDefault="008108F2" w:rsidP="0039443E">
            <w:pPr>
              <w:bidi w:val="0"/>
              <w:jc w:val="center"/>
              <w:cnfStyle w:val="000000000000" w:firstRow="0" w:lastRow="0" w:firstColumn="0" w:lastColumn="0" w:oddVBand="0" w:evenVBand="0" w:oddHBand="0" w:evenHBand="0" w:firstRowFirstColumn="0" w:firstRowLastColumn="0" w:lastRowFirstColumn="0" w:lastRowLastColumn="0"/>
            </w:pPr>
            <w:r>
              <w:t>0.27</w:t>
            </w:r>
          </w:p>
        </w:tc>
        <w:tc>
          <w:tcPr>
            <w:tcW w:w="1350" w:type="dxa"/>
          </w:tcPr>
          <w:p w14:paraId="105AC7C5" w14:textId="540BCF00" w:rsidR="008108F2" w:rsidRDefault="008108F2" w:rsidP="0039443E">
            <w:pPr>
              <w:bidi w:val="0"/>
              <w:jc w:val="center"/>
              <w:cnfStyle w:val="000000000000" w:firstRow="0" w:lastRow="0" w:firstColumn="0" w:lastColumn="0" w:oddVBand="0" w:evenVBand="0" w:oddHBand="0" w:evenHBand="0" w:firstRowFirstColumn="0" w:firstRowLastColumn="0" w:lastRowFirstColumn="0" w:lastRowLastColumn="0"/>
            </w:pPr>
            <w:r>
              <w:t>0.35</w:t>
            </w:r>
          </w:p>
        </w:tc>
        <w:tc>
          <w:tcPr>
            <w:tcW w:w="1360" w:type="dxa"/>
          </w:tcPr>
          <w:p w14:paraId="05AE8432" w14:textId="1ECBE947" w:rsidR="008108F2" w:rsidRDefault="008108F2" w:rsidP="0039443E">
            <w:pPr>
              <w:bidi w:val="0"/>
              <w:jc w:val="center"/>
              <w:cnfStyle w:val="000000000000" w:firstRow="0" w:lastRow="0" w:firstColumn="0" w:lastColumn="0" w:oddVBand="0" w:evenVBand="0" w:oddHBand="0" w:evenHBand="0" w:firstRowFirstColumn="0" w:firstRowLastColumn="0" w:lastRowFirstColumn="0" w:lastRowLastColumn="0"/>
            </w:pPr>
            <w:r>
              <w:t>0.31</w:t>
            </w:r>
          </w:p>
        </w:tc>
      </w:tr>
      <w:tr w:rsidR="008108F2" w14:paraId="0A9FC128" w14:textId="77777777" w:rsidTr="0039443E">
        <w:trPr>
          <w:cnfStyle w:val="000000100000" w:firstRow="0" w:lastRow="0" w:firstColumn="0" w:lastColumn="0" w:oddVBand="0" w:evenVBand="0" w:oddHBand="1" w:evenHBand="0" w:firstRowFirstColumn="0" w:firstRowLastColumn="0" w:lastRowFirstColumn="0" w:lastRowLastColumn="0"/>
          <w:trHeight w:val="275"/>
        </w:trPr>
        <w:tc>
          <w:tcPr>
            <w:cnfStyle w:val="001000000000" w:firstRow="0" w:lastRow="0" w:firstColumn="1" w:lastColumn="0" w:oddVBand="0" w:evenVBand="0" w:oddHBand="0" w:evenHBand="0" w:firstRowFirstColumn="0" w:firstRowLastColumn="0" w:lastRowFirstColumn="0" w:lastRowLastColumn="0"/>
            <w:tcW w:w="4140" w:type="dxa"/>
          </w:tcPr>
          <w:p w14:paraId="3B182C4B" w14:textId="77777777" w:rsidR="008108F2" w:rsidRDefault="008108F2" w:rsidP="0039443E">
            <w:pPr>
              <w:bidi w:val="0"/>
            </w:pPr>
            <w:r>
              <w:t>Random Forest</w:t>
            </w:r>
          </w:p>
        </w:tc>
        <w:tc>
          <w:tcPr>
            <w:tcW w:w="1530" w:type="dxa"/>
          </w:tcPr>
          <w:p w14:paraId="29680839" w14:textId="1773D0F8" w:rsidR="008108F2" w:rsidRDefault="008108F2" w:rsidP="0039443E">
            <w:pPr>
              <w:bidi w:val="0"/>
              <w:jc w:val="center"/>
              <w:cnfStyle w:val="000000100000" w:firstRow="0" w:lastRow="0" w:firstColumn="0" w:lastColumn="0" w:oddVBand="0" w:evenVBand="0" w:oddHBand="1" w:evenHBand="0" w:firstRowFirstColumn="0" w:firstRowLastColumn="0" w:lastRowFirstColumn="0" w:lastRowLastColumn="0"/>
            </w:pPr>
            <w:r>
              <w:t>0.84</w:t>
            </w:r>
          </w:p>
        </w:tc>
        <w:tc>
          <w:tcPr>
            <w:tcW w:w="1440" w:type="dxa"/>
          </w:tcPr>
          <w:p w14:paraId="1710376B" w14:textId="0BF486FF" w:rsidR="008108F2" w:rsidRDefault="008108F2" w:rsidP="0039443E">
            <w:pPr>
              <w:bidi w:val="0"/>
              <w:jc w:val="center"/>
              <w:cnfStyle w:val="000000100000" w:firstRow="0" w:lastRow="0" w:firstColumn="0" w:lastColumn="0" w:oddVBand="0" w:evenVBand="0" w:oddHBand="1" w:evenHBand="0" w:firstRowFirstColumn="0" w:firstRowLastColumn="0" w:lastRowFirstColumn="0" w:lastRowLastColumn="0"/>
            </w:pPr>
            <w:r>
              <w:t>0.39</w:t>
            </w:r>
          </w:p>
        </w:tc>
        <w:tc>
          <w:tcPr>
            <w:tcW w:w="1350" w:type="dxa"/>
          </w:tcPr>
          <w:p w14:paraId="642ACD00" w14:textId="232945AC" w:rsidR="008108F2" w:rsidRDefault="008108F2" w:rsidP="0039443E">
            <w:pPr>
              <w:bidi w:val="0"/>
              <w:jc w:val="center"/>
              <w:cnfStyle w:val="000000100000" w:firstRow="0" w:lastRow="0" w:firstColumn="0" w:lastColumn="0" w:oddVBand="0" w:evenVBand="0" w:oddHBand="1" w:evenHBand="0" w:firstRowFirstColumn="0" w:firstRowLastColumn="0" w:lastRowFirstColumn="0" w:lastRowLastColumn="0"/>
            </w:pPr>
            <w:r>
              <w:t>0.57</w:t>
            </w:r>
          </w:p>
        </w:tc>
        <w:tc>
          <w:tcPr>
            <w:tcW w:w="1360" w:type="dxa"/>
          </w:tcPr>
          <w:p w14:paraId="59075DA1" w14:textId="61FCAB59" w:rsidR="008108F2" w:rsidRDefault="008108F2" w:rsidP="0039443E">
            <w:pPr>
              <w:bidi w:val="0"/>
              <w:jc w:val="center"/>
              <w:cnfStyle w:val="000000100000" w:firstRow="0" w:lastRow="0" w:firstColumn="0" w:lastColumn="0" w:oddVBand="0" w:evenVBand="0" w:oddHBand="1" w:evenHBand="0" w:firstRowFirstColumn="0" w:firstRowLastColumn="0" w:lastRowFirstColumn="0" w:lastRowLastColumn="0"/>
            </w:pPr>
            <w:r>
              <w:t>0.46</w:t>
            </w:r>
          </w:p>
        </w:tc>
      </w:tr>
      <w:tr w:rsidR="008108F2" w14:paraId="00DE0F45" w14:textId="77777777" w:rsidTr="0039443E">
        <w:trPr>
          <w:trHeight w:val="275"/>
        </w:trPr>
        <w:tc>
          <w:tcPr>
            <w:cnfStyle w:val="001000000000" w:firstRow="0" w:lastRow="0" w:firstColumn="1" w:lastColumn="0" w:oddVBand="0" w:evenVBand="0" w:oddHBand="0" w:evenHBand="0" w:firstRowFirstColumn="0" w:firstRowLastColumn="0" w:lastRowFirstColumn="0" w:lastRowLastColumn="0"/>
            <w:tcW w:w="4140" w:type="dxa"/>
          </w:tcPr>
          <w:p w14:paraId="2DC1E2F0" w14:textId="77777777" w:rsidR="008108F2" w:rsidRDefault="008108F2" w:rsidP="0039443E">
            <w:pPr>
              <w:bidi w:val="0"/>
            </w:pPr>
            <w:r>
              <w:t>Extra Trees</w:t>
            </w:r>
          </w:p>
        </w:tc>
        <w:tc>
          <w:tcPr>
            <w:tcW w:w="1530" w:type="dxa"/>
          </w:tcPr>
          <w:p w14:paraId="022BEF00" w14:textId="54702AB4" w:rsidR="008108F2" w:rsidRDefault="008108F2" w:rsidP="0039443E">
            <w:pPr>
              <w:bidi w:val="0"/>
              <w:jc w:val="center"/>
              <w:cnfStyle w:val="000000000000" w:firstRow="0" w:lastRow="0" w:firstColumn="0" w:lastColumn="0" w:oddVBand="0" w:evenVBand="0" w:oddHBand="0" w:evenHBand="0" w:firstRowFirstColumn="0" w:firstRowLastColumn="0" w:lastRowFirstColumn="0" w:lastRowLastColumn="0"/>
            </w:pPr>
            <w:r>
              <w:t>0.85</w:t>
            </w:r>
          </w:p>
        </w:tc>
        <w:tc>
          <w:tcPr>
            <w:tcW w:w="1440" w:type="dxa"/>
          </w:tcPr>
          <w:p w14:paraId="6A7C965C" w14:textId="3E23CE87" w:rsidR="008108F2" w:rsidRDefault="008108F2" w:rsidP="0039443E">
            <w:pPr>
              <w:bidi w:val="0"/>
              <w:jc w:val="center"/>
              <w:cnfStyle w:val="000000000000" w:firstRow="0" w:lastRow="0" w:firstColumn="0" w:lastColumn="0" w:oddVBand="0" w:evenVBand="0" w:oddHBand="0" w:evenHBand="0" w:firstRowFirstColumn="0" w:firstRowLastColumn="0" w:lastRowFirstColumn="0" w:lastRowLastColumn="0"/>
            </w:pPr>
            <w:r>
              <w:t>0.40</w:t>
            </w:r>
          </w:p>
        </w:tc>
        <w:tc>
          <w:tcPr>
            <w:tcW w:w="1350" w:type="dxa"/>
          </w:tcPr>
          <w:p w14:paraId="48A12C94" w14:textId="78CF6399" w:rsidR="008108F2" w:rsidRDefault="008108F2" w:rsidP="0039443E">
            <w:pPr>
              <w:bidi w:val="0"/>
              <w:jc w:val="center"/>
              <w:cnfStyle w:val="000000000000" w:firstRow="0" w:lastRow="0" w:firstColumn="0" w:lastColumn="0" w:oddVBand="0" w:evenVBand="0" w:oddHBand="0" w:evenHBand="0" w:firstRowFirstColumn="0" w:firstRowLastColumn="0" w:lastRowFirstColumn="0" w:lastRowLastColumn="0"/>
            </w:pPr>
            <w:r>
              <w:t>0.49</w:t>
            </w:r>
          </w:p>
        </w:tc>
        <w:tc>
          <w:tcPr>
            <w:tcW w:w="1360" w:type="dxa"/>
          </w:tcPr>
          <w:p w14:paraId="6A37FC7C" w14:textId="4784475F" w:rsidR="008108F2" w:rsidRDefault="008108F2" w:rsidP="0039443E">
            <w:pPr>
              <w:bidi w:val="0"/>
              <w:jc w:val="center"/>
              <w:cnfStyle w:val="000000000000" w:firstRow="0" w:lastRow="0" w:firstColumn="0" w:lastColumn="0" w:oddVBand="0" w:evenVBand="0" w:oddHBand="0" w:evenHBand="0" w:firstRowFirstColumn="0" w:firstRowLastColumn="0" w:lastRowFirstColumn="0" w:lastRowLastColumn="0"/>
            </w:pPr>
            <w:r>
              <w:t>0.44</w:t>
            </w:r>
          </w:p>
        </w:tc>
      </w:tr>
      <w:tr w:rsidR="008108F2" w14:paraId="17F01174" w14:textId="77777777" w:rsidTr="0039443E">
        <w:trPr>
          <w:cnfStyle w:val="000000100000" w:firstRow="0" w:lastRow="0" w:firstColumn="0" w:lastColumn="0" w:oddVBand="0" w:evenVBand="0" w:oddHBand="1" w:evenHBand="0" w:firstRowFirstColumn="0" w:firstRowLastColumn="0" w:lastRowFirstColumn="0" w:lastRowLastColumn="0"/>
          <w:trHeight w:val="275"/>
        </w:trPr>
        <w:tc>
          <w:tcPr>
            <w:cnfStyle w:val="001000000000" w:firstRow="0" w:lastRow="0" w:firstColumn="1" w:lastColumn="0" w:oddVBand="0" w:evenVBand="0" w:oddHBand="0" w:evenHBand="0" w:firstRowFirstColumn="0" w:firstRowLastColumn="0" w:lastRowFirstColumn="0" w:lastRowLastColumn="0"/>
            <w:tcW w:w="4140" w:type="dxa"/>
          </w:tcPr>
          <w:p w14:paraId="61FC84F5" w14:textId="77777777" w:rsidR="008108F2" w:rsidRDefault="008108F2" w:rsidP="0039443E">
            <w:pPr>
              <w:bidi w:val="0"/>
            </w:pPr>
            <w:r>
              <w:t>XGBoost</w:t>
            </w:r>
          </w:p>
        </w:tc>
        <w:tc>
          <w:tcPr>
            <w:tcW w:w="1530" w:type="dxa"/>
          </w:tcPr>
          <w:p w14:paraId="2F85A25E" w14:textId="63110694" w:rsidR="008108F2" w:rsidRDefault="008108F2" w:rsidP="0039443E">
            <w:pPr>
              <w:bidi w:val="0"/>
              <w:jc w:val="center"/>
              <w:cnfStyle w:val="000000100000" w:firstRow="0" w:lastRow="0" w:firstColumn="0" w:lastColumn="0" w:oddVBand="0" w:evenVBand="0" w:oddHBand="1" w:evenHBand="0" w:firstRowFirstColumn="0" w:firstRowLastColumn="0" w:lastRowFirstColumn="0" w:lastRowLastColumn="0"/>
            </w:pPr>
            <w:r>
              <w:t>0.85</w:t>
            </w:r>
          </w:p>
        </w:tc>
        <w:tc>
          <w:tcPr>
            <w:tcW w:w="1440" w:type="dxa"/>
          </w:tcPr>
          <w:p w14:paraId="34B2BCA7" w14:textId="1FC3E553" w:rsidR="008108F2" w:rsidRDefault="008108F2" w:rsidP="0039443E">
            <w:pPr>
              <w:bidi w:val="0"/>
              <w:jc w:val="center"/>
              <w:cnfStyle w:val="000000100000" w:firstRow="0" w:lastRow="0" w:firstColumn="0" w:lastColumn="0" w:oddVBand="0" w:evenVBand="0" w:oddHBand="1" w:evenHBand="0" w:firstRowFirstColumn="0" w:firstRowLastColumn="0" w:lastRowFirstColumn="0" w:lastRowLastColumn="0"/>
            </w:pPr>
            <w:r>
              <w:t>0.40</w:t>
            </w:r>
          </w:p>
        </w:tc>
        <w:tc>
          <w:tcPr>
            <w:tcW w:w="1350" w:type="dxa"/>
          </w:tcPr>
          <w:p w14:paraId="47FC179A" w14:textId="2746FF19" w:rsidR="008108F2" w:rsidRDefault="008108F2" w:rsidP="0039443E">
            <w:pPr>
              <w:bidi w:val="0"/>
              <w:jc w:val="center"/>
              <w:cnfStyle w:val="000000100000" w:firstRow="0" w:lastRow="0" w:firstColumn="0" w:lastColumn="0" w:oddVBand="0" w:evenVBand="0" w:oddHBand="1" w:evenHBand="0" w:firstRowFirstColumn="0" w:firstRowLastColumn="0" w:lastRowFirstColumn="0" w:lastRowLastColumn="0"/>
            </w:pPr>
            <w:r>
              <w:t>0.53</w:t>
            </w:r>
          </w:p>
        </w:tc>
        <w:tc>
          <w:tcPr>
            <w:tcW w:w="1360" w:type="dxa"/>
          </w:tcPr>
          <w:p w14:paraId="2D224CFB" w14:textId="6799DBE7" w:rsidR="008108F2" w:rsidRDefault="008108F2" w:rsidP="0039443E">
            <w:pPr>
              <w:bidi w:val="0"/>
              <w:jc w:val="center"/>
              <w:cnfStyle w:val="000000100000" w:firstRow="0" w:lastRow="0" w:firstColumn="0" w:lastColumn="0" w:oddVBand="0" w:evenVBand="0" w:oddHBand="1" w:evenHBand="0" w:firstRowFirstColumn="0" w:firstRowLastColumn="0" w:lastRowFirstColumn="0" w:lastRowLastColumn="0"/>
            </w:pPr>
            <w:r>
              <w:t>0.46</w:t>
            </w:r>
          </w:p>
        </w:tc>
      </w:tr>
    </w:tbl>
    <w:p w14:paraId="6F2FD872" w14:textId="39ED74E2" w:rsidR="008108F2" w:rsidRDefault="008108F2" w:rsidP="00917163">
      <w:pPr>
        <w:rPr>
          <w:rtl/>
        </w:rPr>
      </w:pPr>
    </w:p>
    <w:p w14:paraId="6F4EC9EE" w14:textId="17C66022" w:rsidR="008108F2" w:rsidRPr="00DE5888" w:rsidRDefault="00CC18A5" w:rsidP="00DE5888">
      <w:r>
        <w:rPr>
          <w:rFonts w:hint="cs"/>
          <w:rtl/>
        </w:rPr>
        <w:t xml:space="preserve">حال همانطور که مشخص است بیشترین </w:t>
      </w:r>
      <w:r>
        <w:t>F1-score</w:t>
      </w:r>
      <w:r>
        <w:rPr>
          <w:rFonts w:hint="cs"/>
          <w:rtl/>
        </w:rPr>
        <w:t xml:space="preserve"> متعلق به </w:t>
      </w:r>
      <w:proofErr w:type="spellStart"/>
      <w:r>
        <w:rPr>
          <w:rFonts w:hint="cs"/>
          <w:rtl/>
        </w:rPr>
        <w:t>مدل‌های</w:t>
      </w:r>
      <w:proofErr w:type="spellEnd"/>
      <w:r>
        <w:rPr>
          <w:rFonts w:hint="cs"/>
          <w:rtl/>
        </w:rPr>
        <w:t xml:space="preserve"> جنگل تصادفی و </w:t>
      </w:r>
      <w:r>
        <w:t>XGBoost</w:t>
      </w:r>
      <w:r>
        <w:rPr>
          <w:rFonts w:hint="cs"/>
          <w:rtl/>
        </w:rPr>
        <w:t xml:space="preserve"> است</w:t>
      </w:r>
      <w:r w:rsidR="001F579C">
        <w:rPr>
          <w:rFonts w:hint="cs"/>
          <w:rtl/>
        </w:rPr>
        <w:t xml:space="preserve">. بنابر آنچه در بخش ۷-۱ گفته شد، با توجه به مدل مسئله بهتر است برای انتخاب مدل بهتر پس از </w:t>
      </w:r>
      <w:r w:rsidR="001F579C">
        <w:t>F1-score</w:t>
      </w:r>
      <w:r w:rsidR="001F579C">
        <w:rPr>
          <w:rFonts w:hint="cs"/>
          <w:rtl/>
        </w:rPr>
        <w:t xml:space="preserve"> به </w:t>
      </w:r>
      <w:r w:rsidR="001F579C">
        <w:t>recall</w:t>
      </w:r>
      <w:r w:rsidR="001F579C">
        <w:rPr>
          <w:rFonts w:hint="cs"/>
          <w:rtl/>
        </w:rPr>
        <w:t xml:space="preserve"> آن نگاه کنیم که در این صورت </w:t>
      </w:r>
      <w:proofErr w:type="spellStart"/>
      <w:r w:rsidR="001F579C">
        <w:rPr>
          <w:rFonts w:hint="cs"/>
          <w:rtl/>
        </w:rPr>
        <w:t>الگوریتم</w:t>
      </w:r>
      <w:proofErr w:type="spellEnd"/>
      <w:r w:rsidR="001F579C">
        <w:rPr>
          <w:rFonts w:hint="cs"/>
          <w:rtl/>
        </w:rPr>
        <w:t xml:space="preserve"> جنگل تصادفی به عنوان مدل بهتر انتخاب </w:t>
      </w:r>
      <w:proofErr w:type="spellStart"/>
      <w:r w:rsidR="001F579C">
        <w:rPr>
          <w:rFonts w:hint="cs"/>
          <w:rtl/>
        </w:rPr>
        <w:t>می‌شود</w:t>
      </w:r>
      <w:proofErr w:type="spellEnd"/>
      <w:r w:rsidR="001F579C">
        <w:rPr>
          <w:rFonts w:hint="cs"/>
          <w:rtl/>
        </w:rPr>
        <w:t xml:space="preserve">. اگر به این جدول و جدول قبلی نگاه کنیم متوجه آن خواهیم شد که دقت </w:t>
      </w:r>
      <w:proofErr w:type="spellStart"/>
      <w:r w:rsidR="001F579C">
        <w:rPr>
          <w:rFonts w:hint="cs"/>
          <w:rtl/>
        </w:rPr>
        <w:t>مدل‌ها</w:t>
      </w:r>
      <w:proofErr w:type="spellEnd"/>
      <w:r w:rsidR="001F579C">
        <w:rPr>
          <w:rFonts w:hint="cs"/>
          <w:rtl/>
        </w:rPr>
        <w:t xml:space="preserve"> کاهش یافته است و دلیل آن این است که در </w:t>
      </w:r>
      <w:proofErr w:type="spellStart"/>
      <w:r w:rsidR="001F579C">
        <w:rPr>
          <w:rFonts w:hint="cs"/>
          <w:rtl/>
        </w:rPr>
        <w:t>دیتاست</w:t>
      </w:r>
      <w:proofErr w:type="spellEnd"/>
      <w:r w:rsidR="001F579C">
        <w:rPr>
          <w:rFonts w:hint="cs"/>
          <w:rtl/>
        </w:rPr>
        <w:t xml:space="preserve"> جدید درصد </w:t>
      </w:r>
      <w:proofErr w:type="spellStart"/>
      <w:r w:rsidR="001F579C">
        <w:rPr>
          <w:rFonts w:hint="cs"/>
          <w:rtl/>
        </w:rPr>
        <w:t>نمونه‌هایی</w:t>
      </w:r>
      <w:proofErr w:type="spellEnd"/>
      <w:r w:rsidR="001F579C">
        <w:rPr>
          <w:rFonts w:hint="cs"/>
          <w:rtl/>
        </w:rPr>
        <w:t xml:space="preserve"> که لیبل صفر دارند از ۹۴ درصد به ۸۸ درصد کاهش یافته است (با توجه به ادغام محصولات یک کتگوری با یکدیگر احتمال </w:t>
      </w:r>
      <w:proofErr w:type="spellStart"/>
      <w:r w:rsidR="001F579C">
        <w:rPr>
          <w:rFonts w:hint="cs"/>
          <w:rtl/>
        </w:rPr>
        <w:t>بازخرید</w:t>
      </w:r>
      <w:proofErr w:type="spellEnd"/>
      <w:r w:rsidR="001F579C">
        <w:rPr>
          <w:rFonts w:hint="cs"/>
          <w:rtl/>
        </w:rPr>
        <w:t xml:space="preserve"> آن افزایش پیدا کرده است.)</w:t>
      </w:r>
      <w:r w:rsidR="00B05415">
        <w:rPr>
          <w:rFonts w:hint="cs"/>
          <w:rtl/>
        </w:rPr>
        <w:t xml:space="preserve"> و در نتیجه مدل که با توجه به کم بودن درصد واقعی </w:t>
      </w:r>
      <w:proofErr w:type="spellStart"/>
      <w:r w:rsidR="00663FB4">
        <w:rPr>
          <w:rFonts w:hint="cs"/>
          <w:rtl/>
        </w:rPr>
        <w:t>کلاس‌های</w:t>
      </w:r>
      <w:proofErr w:type="spellEnd"/>
      <w:r w:rsidR="00663FB4">
        <w:rPr>
          <w:rFonts w:hint="cs"/>
          <w:rtl/>
        </w:rPr>
        <w:t xml:space="preserve"> ۱ با احتمال بیشتری کلاس یک نمونه را برابر با صفر پیشبینی می‌کند، در حالت جدید به دلیل زیادتر بودن </w:t>
      </w:r>
      <w:proofErr w:type="spellStart"/>
      <w:r w:rsidR="00663FB4">
        <w:rPr>
          <w:rFonts w:hint="cs"/>
          <w:rtl/>
        </w:rPr>
        <w:t>کلاس‌های</w:t>
      </w:r>
      <w:proofErr w:type="spellEnd"/>
      <w:r w:rsidR="00663FB4">
        <w:rPr>
          <w:rFonts w:hint="cs"/>
          <w:rtl/>
        </w:rPr>
        <w:t xml:space="preserve"> ۱ معیار </w:t>
      </w:r>
      <w:r w:rsidR="00663FB4">
        <w:t>Accuracy</w:t>
      </w:r>
      <w:r w:rsidR="00663FB4">
        <w:rPr>
          <w:rFonts w:hint="cs"/>
          <w:rtl/>
        </w:rPr>
        <w:t xml:space="preserve"> کمتری خواهد داشت. اما با توجه به آنچه ما به عنوان معیار ارزیابی در نظر داشتیم، </w:t>
      </w:r>
      <w:r w:rsidR="00663FB4">
        <w:t>F1-score</w:t>
      </w:r>
      <w:r w:rsidR="00663FB4">
        <w:rPr>
          <w:rFonts w:hint="cs"/>
          <w:rtl/>
        </w:rPr>
        <w:t xml:space="preserve"> مدل از ۰.۳۹ به ۰.۴۶ افزایش یافته است که افزایش ۱۸ درصدی در این معیار را نشان </w:t>
      </w:r>
      <w:proofErr w:type="spellStart"/>
      <w:r w:rsidR="00663FB4">
        <w:rPr>
          <w:rFonts w:hint="cs"/>
          <w:rtl/>
        </w:rPr>
        <w:t>می‌دهد</w:t>
      </w:r>
      <w:proofErr w:type="spellEnd"/>
      <w:r w:rsidR="00663FB4">
        <w:rPr>
          <w:rFonts w:hint="cs"/>
          <w:rtl/>
        </w:rPr>
        <w:t xml:space="preserve">. همانطور که بخش ۱-۷ گفته شد این معیار یک میانگین توافقی است که بالا بردن آن </w:t>
      </w:r>
      <w:proofErr w:type="spellStart"/>
      <w:r w:rsidR="00663FB4">
        <w:rPr>
          <w:rFonts w:hint="cs"/>
          <w:rtl/>
        </w:rPr>
        <w:t>لازمه‌ی</w:t>
      </w:r>
      <w:proofErr w:type="spellEnd"/>
      <w:r w:rsidR="00663FB4">
        <w:rPr>
          <w:rFonts w:hint="cs"/>
          <w:rtl/>
        </w:rPr>
        <w:t xml:space="preserve"> بهبود مدل در هر دو جهت مدنظر ماست و از نشان دادن بهبود کاذب در مدل جلوگیری می‌کند. </w:t>
      </w:r>
    </w:p>
    <w:p w14:paraId="079BBCB4" w14:textId="5B99AC43" w:rsidR="00495B60" w:rsidRPr="00F84D08" w:rsidRDefault="00495B60" w:rsidP="00495B60">
      <w:pPr>
        <w:pStyle w:val="Heading2"/>
      </w:pPr>
      <w:r>
        <w:rPr>
          <w:rFonts w:hint="cs"/>
          <w:rtl/>
        </w:rPr>
        <w:t>اهمیت ویژگی</w:t>
      </w:r>
    </w:p>
    <w:p w14:paraId="4F4D97CD" w14:textId="5E035C48" w:rsidR="00495B60" w:rsidRDefault="00521BBF" w:rsidP="00495B60">
      <w:pPr>
        <w:rPr>
          <w:rtl/>
        </w:rPr>
      </w:pPr>
      <w:r>
        <w:rPr>
          <w:rFonts w:hint="cs"/>
          <w:rtl/>
        </w:rPr>
        <w:t xml:space="preserve">در این قسمت </w:t>
      </w:r>
      <w:proofErr w:type="spellStart"/>
      <w:r>
        <w:rPr>
          <w:rFonts w:hint="cs"/>
          <w:rtl/>
        </w:rPr>
        <w:t>می‌توانیم</w:t>
      </w:r>
      <w:proofErr w:type="spellEnd"/>
      <w:r>
        <w:rPr>
          <w:rFonts w:hint="cs"/>
          <w:rtl/>
        </w:rPr>
        <w:t xml:space="preserve"> ببینیم با توجه به اینکه ۱۱ </w:t>
      </w:r>
      <w:proofErr w:type="spellStart"/>
      <w:r>
        <w:rPr>
          <w:rFonts w:hint="cs"/>
          <w:rtl/>
        </w:rPr>
        <w:t>فیچر</w:t>
      </w:r>
      <w:proofErr w:type="spellEnd"/>
      <w:r>
        <w:rPr>
          <w:rFonts w:hint="cs"/>
          <w:rtl/>
        </w:rPr>
        <w:t xml:space="preserve"> حذف شده است و ۳ </w:t>
      </w:r>
      <w:proofErr w:type="spellStart"/>
      <w:r>
        <w:rPr>
          <w:rFonts w:hint="cs"/>
          <w:rtl/>
        </w:rPr>
        <w:t>فیچر</w:t>
      </w:r>
      <w:proofErr w:type="spellEnd"/>
      <w:r>
        <w:rPr>
          <w:rFonts w:hint="cs"/>
          <w:rtl/>
        </w:rPr>
        <w:t xml:space="preserve"> جدید نیز اضافه شده است، وضعیت اهمیت </w:t>
      </w:r>
      <w:proofErr w:type="spellStart"/>
      <w:r>
        <w:rPr>
          <w:rFonts w:hint="cs"/>
          <w:rtl/>
        </w:rPr>
        <w:t>ویژگی‌ها</w:t>
      </w:r>
      <w:proofErr w:type="spellEnd"/>
      <w:r>
        <w:rPr>
          <w:rFonts w:hint="cs"/>
          <w:rtl/>
        </w:rPr>
        <w:t xml:space="preserve"> برای هر مدل به چه گونه است. مانند بخش قبل نمودارهای در </w:t>
      </w:r>
      <w:proofErr w:type="spellStart"/>
      <w:r>
        <w:rPr>
          <w:rFonts w:hint="cs"/>
          <w:rtl/>
        </w:rPr>
        <w:t>مدل‌های</w:t>
      </w:r>
      <w:proofErr w:type="spellEnd"/>
      <w:r>
        <w:rPr>
          <w:rFonts w:hint="cs"/>
          <w:rtl/>
        </w:rPr>
        <w:t xml:space="preserve"> مختلف با مقیاس یکسان رسم </w:t>
      </w:r>
      <w:proofErr w:type="spellStart"/>
      <w:r>
        <w:rPr>
          <w:rFonts w:hint="cs"/>
          <w:rtl/>
        </w:rPr>
        <w:t>نشده‌اند</w:t>
      </w:r>
      <w:proofErr w:type="spellEnd"/>
      <w:r>
        <w:rPr>
          <w:rFonts w:hint="cs"/>
          <w:rtl/>
        </w:rPr>
        <w:t xml:space="preserve"> و هدف ما تنها </w:t>
      </w:r>
      <w:proofErr w:type="spellStart"/>
      <w:r>
        <w:rPr>
          <w:rFonts w:hint="cs"/>
          <w:rtl/>
        </w:rPr>
        <w:t>مقایسه‌ی</w:t>
      </w:r>
      <w:proofErr w:type="spellEnd"/>
      <w:r>
        <w:rPr>
          <w:rFonts w:hint="cs"/>
          <w:rtl/>
        </w:rPr>
        <w:t xml:space="preserve"> </w:t>
      </w:r>
      <w:proofErr w:type="spellStart"/>
      <w:r>
        <w:rPr>
          <w:rFonts w:hint="cs"/>
          <w:rtl/>
        </w:rPr>
        <w:t>ویژگی‌های</w:t>
      </w:r>
      <w:proofErr w:type="spellEnd"/>
      <w:r>
        <w:rPr>
          <w:rFonts w:hint="cs"/>
          <w:rtl/>
        </w:rPr>
        <w:t xml:space="preserve"> هر مدل با دیگر </w:t>
      </w:r>
      <w:proofErr w:type="spellStart"/>
      <w:r>
        <w:rPr>
          <w:rFonts w:hint="cs"/>
          <w:rtl/>
        </w:rPr>
        <w:t>ویژگی‌های</w:t>
      </w:r>
      <w:proofErr w:type="spellEnd"/>
      <w:r>
        <w:rPr>
          <w:rFonts w:hint="cs"/>
          <w:rtl/>
        </w:rPr>
        <w:t xml:space="preserve"> همان مدل است.</w:t>
      </w:r>
    </w:p>
    <w:p w14:paraId="41F82DF7" w14:textId="40841CFC" w:rsidR="00521BBF" w:rsidRDefault="00521BBF" w:rsidP="00495B60">
      <w:pPr>
        <w:rPr>
          <w:rtl/>
        </w:rPr>
      </w:pPr>
      <w:r>
        <w:rPr>
          <w:noProof/>
        </w:rPr>
        <w:lastRenderedPageBreak/>
        <w:drawing>
          <wp:inline distT="0" distB="0" distL="0" distR="0" wp14:anchorId="59DC92A7" wp14:editId="2228A4B3">
            <wp:extent cx="5943600" cy="3782060"/>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3782060"/>
                    </a:xfrm>
                    <a:prstGeom prst="rect">
                      <a:avLst/>
                    </a:prstGeom>
                    <a:noFill/>
                    <a:ln>
                      <a:noFill/>
                    </a:ln>
                  </pic:spPr>
                </pic:pic>
              </a:graphicData>
            </a:graphic>
          </wp:inline>
        </w:drawing>
      </w:r>
      <w:r>
        <w:rPr>
          <w:noProof/>
        </w:rPr>
        <w:drawing>
          <wp:inline distT="0" distB="0" distL="0" distR="0" wp14:anchorId="610CFF40" wp14:editId="50FBC628">
            <wp:extent cx="5943600" cy="324167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3241675"/>
                    </a:xfrm>
                    <a:prstGeom prst="rect">
                      <a:avLst/>
                    </a:prstGeom>
                    <a:noFill/>
                    <a:ln>
                      <a:noFill/>
                    </a:ln>
                  </pic:spPr>
                </pic:pic>
              </a:graphicData>
            </a:graphic>
          </wp:inline>
        </w:drawing>
      </w:r>
      <w:r>
        <w:rPr>
          <w:noProof/>
        </w:rPr>
        <w:lastRenderedPageBreak/>
        <w:drawing>
          <wp:inline distT="0" distB="0" distL="0" distR="0" wp14:anchorId="4DAFCF6B" wp14:editId="3259DF0B">
            <wp:extent cx="5943600" cy="32416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3241675"/>
                    </a:xfrm>
                    <a:prstGeom prst="rect">
                      <a:avLst/>
                    </a:prstGeom>
                    <a:noFill/>
                    <a:ln>
                      <a:noFill/>
                    </a:ln>
                  </pic:spPr>
                </pic:pic>
              </a:graphicData>
            </a:graphic>
          </wp:inline>
        </w:drawing>
      </w:r>
      <w:r>
        <w:rPr>
          <w:noProof/>
        </w:rPr>
        <w:drawing>
          <wp:inline distT="0" distB="0" distL="0" distR="0" wp14:anchorId="38EE520F" wp14:editId="090E2D26">
            <wp:extent cx="5943600" cy="324167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3241675"/>
                    </a:xfrm>
                    <a:prstGeom prst="rect">
                      <a:avLst/>
                    </a:prstGeom>
                    <a:noFill/>
                    <a:ln>
                      <a:noFill/>
                    </a:ln>
                  </pic:spPr>
                </pic:pic>
              </a:graphicData>
            </a:graphic>
          </wp:inline>
        </w:drawing>
      </w:r>
      <w:r>
        <w:rPr>
          <w:noProof/>
        </w:rPr>
        <w:lastRenderedPageBreak/>
        <w:drawing>
          <wp:inline distT="0" distB="0" distL="0" distR="0" wp14:anchorId="0D8DB64B" wp14:editId="373672F0">
            <wp:extent cx="5943600" cy="324167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3241675"/>
                    </a:xfrm>
                    <a:prstGeom prst="rect">
                      <a:avLst/>
                    </a:prstGeom>
                    <a:noFill/>
                    <a:ln>
                      <a:noFill/>
                    </a:ln>
                  </pic:spPr>
                </pic:pic>
              </a:graphicData>
            </a:graphic>
          </wp:inline>
        </w:drawing>
      </w:r>
      <w:r>
        <w:rPr>
          <w:noProof/>
        </w:rPr>
        <w:drawing>
          <wp:inline distT="0" distB="0" distL="0" distR="0" wp14:anchorId="199A7712" wp14:editId="4D51280E">
            <wp:extent cx="5943600" cy="324167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3241675"/>
                    </a:xfrm>
                    <a:prstGeom prst="rect">
                      <a:avLst/>
                    </a:prstGeom>
                    <a:noFill/>
                    <a:ln>
                      <a:noFill/>
                    </a:ln>
                  </pic:spPr>
                </pic:pic>
              </a:graphicData>
            </a:graphic>
          </wp:inline>
        </w:drawing>
      </w:r>
      <w:r>
        <w:rPr>
          <w:noProof/>
        </w:rPr>
        <w:lastRenderedPageBreak/>
        <w:drawing>
          <wp:inline distT="0" distB="0" distL="0" distR="0" wp14:anchorId="2B535196" wp14:editId="09E97A5D">
            <wp:extent cx="5943600" cy="324167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3600" cy="3241675"/>
                    </a:xfrm>
                    <a:prstGeom prst="rect">
                      <a:avLst/>
                    </a:prstGeom>
                    <a:noFill/>
                    <a:ln>
                      <a:noFill/>
                    </a:ln>
                  </pic:spPr>
                </pic:pic>
              </a:graphicData>
            </a:graphic>
          </wp:inline>
        </w:drawing>
      </w:r>
    </w:p>
    <w:p w14:paraId="2758C1E5" w14:textId="527E9925" w:rsidR="00521BBF" w:rsidRDefault="00521BBF" w:rsidP="00495B60">
      <w:pPr>
        <w:rPr>
          <w:rtl/>
        </w:rPr>
      </w:pPr>
      <w:r>
        <w:rPr>
          <w:rFonts w:hint="cs"/>
          <w:rtl/>
        </w:rPr>
        <w:t xml:space="preserve">همانطور که در </w:t>
      </w:r>
      <w:proofErr w:type="spellStart"/>
      <w:r>
        <w:rPr>
          <w:rFonts w:hint="cs"/>
          <w:rtl/>
        </w:rPr>
        <w:t>نمودار‌های</w:t>
      </w:r>
      <w:proofErr w:type="spellEnd"/>
      <w:r>
        <w:rPr>
          <w:rFonts w:hint="cs"/>
          <w:rtl/>
        </w:rPr>
        <w:t xml:space="preserve"> فوق مشخص است، می‌توان گفت پنج ویژگی </w:t>
      </w:r>
      <w:r w:rsidRPr="00521BBF">
        <w:rPr>
          <w:rFonts w:cs="Calibri"/>
        </w:rPr>
        <w:t>p_reduced_feat_1</w:t>
      </w:r>
      <w:r>
        <w:rPr>
          <w:rFonts w:hint="cs"/>
          <w:rtl/>
        </w:rPr>
        <w:t xml:space="preserve">، </w:t>
      </w:r>
      <w:r w:rsidRPr="00521BBF">
        <w:rPr>
          <w:rFonts w:cs="Calibri"/>
        </w:rPr>
        <w:t>p_reduced_feat_</w:t>
      </w:r>
      <w:r>
        <w:rPr>
          <w:rFonts w:cs="Calibri"/>
        </w:rPr>
        <w:t>2</w:t>
      </w:r>
      <w:r>
        <w:rPr>
          <w:rFonts w:hint="cs"/>
          <w:rtl/>
        </w:rPr>
        <w:t xml:space="preserve">، </w:t>
      </w:r>
      <w:r w:rsidRPr="00521BBF">
        <w:rPr>
          <w:rFonts w:cs="Calibri"/>
        </w:rPr>
        <w:t>p_reduced_feat_</w:t>
      </w:r>
      <w:r>
        <w:rPr>
          <w:rFonts w:cs="Calibri"/>
        </w:rPr>
        <w:t>3</w:t>
      </w:r>
      <w:r>
        <w:rPr>
          <w:rFonts w:hint="cs"/>
          <w:rtl/>
        </w:rPr>
        <w:t xml:space="preserve">، </w:t>
      </w:r>
      <w:proofErr w:type="spellStart"/>
      <w:r w:rsidR="005E36D4" w:rsidRPr="005E36D4">
        <w:t>u_c_days_since_prior_reorder_rate</w:t>
      </w:r>
      <w:proofErr w:type="spellEnd"/>
      <w:r w:rsidR="005E36D4">
        <w:rPr>
          <w:rFonts w:hint="cs"/>
          <w:rtl/>
        </w:rPr>
        <w:t xml:space="preserve"> و </w:t>
      </w:r>
      <w:proofErr w:type="spellStart"/>
      <w:r w:rsidR="005E36D4" w:rsidRPr="005E36D4">
        <w:t>u_t_days_since_prior_reorder_rate</w:t>
      </w:r>
      <w:proofErr w:type="spellEnd"/>
      <w:r w:rsidR="005E36D4">
        <w:rPr>
          <w:rFonts w:hint="cs"/>
          <w:rtl/>
        </w:rPr>
        <w:t xml:space="preserve"> تقریبا در تمام </w:t>
      </w:r>
      <w:proofErr w:type="spellStart"/>
      <w:r w:rsidR="005E36D4">
        <w:rPr>
          <w:rFonts w:hint="cs"/>
          <w:rtl/>
        </w:rPr>
        <w:t>مدل‌ها</w:t>
      </w:r>
      <w:proofErr w:type="spellEnd"/>
      <w:r w:rsidR="005E36D4">
        <w:rPr>
          <w:rFonts w:hint="cs"/>
          <w:rtl/>
        </w:rPr>
        <w:t xml:space="preserve"> اثر گذاری خیلی پایینی دارند و به نظر </w:t>
      </w:r>
      <w:proofErr w:type="spellStart"/>
      <w:r w:rsidR="005E36D4">
        <w:rPr>
          <w:rFonts w:hint="cs"/>
          <w:rtl/>
        </w:rPr>
        <w:t>نمی‌رسد</w:t>
      </w:r>
      <w:proofErr w:type="spellEnd"/>
      <w:r w:rsidR="005E36D4">
        <w:rPr>
          <w:rFonts w:hint="cs"/>
          <w:rtl/>
        </w:rPr>
        <w:t xml:space="preserve"> با حذف </w:t>
      </w:r>
      <w:proofErr w:type="spellStart"/>
      <w:r w:rsidR="005E36D4">
        <w:rPr>
          <w:rFonts w:hint="cs"/>
          <w:rtl/>
        </w:rPr>
        <w:t>آن‌ها</w:t>
      </w:r>
      <w:proofErr w:type="spellEnd"/>
      <w:r w:rsidR="005E36D4">
        <w:rPr>
          <w:rFonts w:hint="cs"/>
          <w:rtl/>
        </w:rPr>
        <w:t xml:space="preserve"> تغییری در مدل حاصل شود. د</w:t>
      </w:r>
      <w:r w:rsidR="00CD7D0D">
        <w:rPr>
          <w:rFonts w:hint="cs"/>
          <w:rtl/>
        </w:rPr>
        <w:t xml:space="preserve">ر حالت قبل به جز </w:t>
      </w:r>
      <w:proofErr w:type="spellStart"/>
      <w:r w:rsidR="00CD7D0D">
        <w:t>day_of_week</w:t>
      </w:r>
      <w:proofErr w:type="spellEnd"/>
      <w:r w:rsidR="00CD7D0D">
        <w:rPr>
          <w:rFonts w:hint="cs"/>
          <w:rtl/>
        </w:rPr>
        <w:t xml:space="preserve"> تمام </w:t>
      </w:r>
      <w:proofErr w:type="spellStart"/>
      <w:r w:rsidR="00CD7D0D">
        <w:rPr>
          <w:rFonts w:hint="cs"/>
          <w:rtl/>
        </w:rPr>
        <w:t>ویژگی‌هایی</w:t>
      </w:r>
      <w:proofErr w:type="spellEnd"/>
      <w:r w:rsidR="00CD7D0D">
        <w:rPr>
          <w:rFonts w:hint="cs"/>
          <w:rtl/>
        </w:rPr>
        <w:t xml:space="preserve"> که تاثیر بالایی داشتند مربوط به محصول خاص بودند که از مدل حذف </w:t>
      </w:r>
      <w:proofErr w:type="spellStart"/>
      <w:r w:rsidR="00CD7D0D">
        <w:rPr>
          <w:rFonts w:hint="cs"/>
          <w:rtl/>
        </w:rPr>
        <w:t>شده‌اند</w:t>
      </w:r>
      <w:proofErr w:type="spellEnd"/>
      <w:r w:rsidR="00CD7D0D">
        <w:rPr>
          <w:rFonts w:hint="cs"/>
          <w:rtl/>
        </w:rPr>
        <w:t xml:space="preserve"> اما به جای </w:t>
      </w:r>
      <w:proofErr w:type="spellStart"/>
      <w:r w:rsidR="00CD7D0D">
        <w:rPr>
          <w:rFonts w:hint="cs"/>
          <w:rtl/>
        </w:rPr>
        <w:t>آن‌ها</w:t>
      </w:r>
      <w:proofErr w:type="spellEnd"/>
      <w:r w:rsidR="00CD7D0D">
        <w:rPr>
          <w:rFonts w:hint="cs"/>
          <w:rtl/>
        </w:rPr>
        <w:t xml:space="preserve"> در </w:t>
      </w:r>
      <w:proofErr w:type="spellStart"/>
      <w:r w:rsidR="00CD7D0D">
        <w:rPr>
          <w:rFonts w:hint="cs"/>
          <w:rtl/>
        </w:rPr>
        <w:t>مدل‌های</w:t>
      </w:r>
      <w:proofErr w:type="spellEnd"/>
      <w:r w:rsidR="00CD7D0D">
        <w:rPr>
          <w:rFonts w:hint="cs"/>
          <w:rtl/>
        </w:rPr>
        <w:t xml:space="preserve"> جدید </w:t>
      </w:r>
      <w:proofErr w:type="spellStart"/>
      <w:r w:rsidR="00CD7D0D">
        <w:rPr>
          <w:rFonts w:hint="cs"/>
          <w:rtl/>
        </w:rPr>
        <w:t>ویژگی‌های</w:t>
      </w:r>
      <w:proofErr w:type="spellEnd"/>
      <w:r w:rsidR="00CD7D0D">
        <w:rPr>
          <w:rFonts w:hint="cs"/>
          <w:rtl/>
        </w:rPr>
        <w:t xml:space="preserve"> </w:t>
      </w:r>
      <w:proofErr w:type="spellStart"/>
      <w:r w:rsidR="00CD7D0D">
        <w:t>u_t_orders_since_last</w:t>
      </w:r>
      <w:proofErr w:type="spellEnd"/>
      <w:r w:rsidR="00CD7D0D">
        <w:rPr>
          <w:rFonts w:hint="cs"/>
          <w:rtl/>
        </w:rPr>
        <w:t xml:space="preserve">، </w:t>
      </w:r>
      <w:proofErr w:type="spellStart"/>
      <w:r w:rsidR="00CD7D0D">
        <w:t>u_t_reorder_rete</w:t>
      </w:r>
      <w:proofErr w:type="spellEnd"/>
      <w:r w:rsidR="00CD7D0D">
        <w:rPr>
          <w:rFonts w:hint="cs"/>
          <w:rtl/>
        </w:rPr>
        <w:t xml:space="preserve"> و </w:t>
      </w:r>
      <w:proofErr w:type="spellStart"/>
      <w:r w:rsidR="00CD7D0D">
        <w:t>cat_reorder_rate</w:t>
      </w:r>
      <w:proofErr w:type="spellEnd"/>
      <w:r w:rsidR="00CD7D0D">
        <w:rPr>
          <w:rFonts w:hint="cs"/>
          <w:rtl/>
        </w:rPr>
        <w:t xml:space="preserve"> اهمیت بالایی دارند. </w:t>
      </w:r>
      <w:r w:rsidR="00390890">
        <w:rPr>
          <w:rFonts w:hint="cs"/>
          <w:rtl/>
        </w:rPr>
        <w:t xml:space="preserve">البته با توجه به اینکه در هر دو حالت </w:t>
      </w:r>
      <w:proofErr w:type="spellStart"/>
      <w:r w:rsidR="00390890">
        <w:rPr>
          <w:rFonts w:hint="cs"/>
          <w:rtl/>
        </w:rPr>
        <w:t>مدل‌های</w:t>
      </w:r>
      <w:proofErr w:type="spellEnd"/>
      <w:r w:rsidR="00390890">
        <w:rPr>
          <w:rFonts w:hint="cs"/>
          <w:rtl/>
        </w:rPr>
        <w:t xml:space="preserve"> جنگل تصادفی و </w:t>
      </w:r>
      <w:r w:rsidR="00390890">
        <w:t>XGBoost</w:t>
      </w:r>
      <w:r w:rsidR="00390890">
        <w:rPr>
          <w:rFonts w:hint="cs"/>
          <w:rtl/>
        </w:rPr>
        <w:t xml:space="preserve"> بهترین پاسخ را ارائه دادند، می‌‌توان تنها اهمیت ویژگی در این دو مدل را بررسی کرد و برای </w:t>
      </w:r>
      <w:proofErr w:type="spellStart"/>
      <w:r w:rsidR="00390890">
        <w:rPr>
          <w:rFonts w:hint="cs"/>
          <w:rtl/>
        </w:rPr>
        <w:t>بهبود‌های</w:t>
      </w:r>
      <w:proofErr w:type="spellEnd"/>
      <w:r w:rsidR="00390890">
        <w:rPr>
          <w:rFonts w:hint="cs"/>
          <w:rtl/>
        </w:rPr>
        <w:t xml:space="preserve"> بعدی تنها بر روی آموزش این دو مدل تمرکز کرد. </w:t>
      </w:r>
    </w:p>
    <w:p w14:paraId="0C2B59B5" w14:textId="537B6FE1" w:rsidR="0012299E" w:rsidRDefault="00695540" w:rsidP="0012299E">
      <w:pPr>
        <w:rPr>
          <w:ins w:id="1804" w:author="Sajjad Abed" w:date="2022-10-13T10:36:00Z"/>
          <w:rtl/>
        </w:rPr>
      </w:pPr>
      <w:r>
        <w:rPr>
          <w:rFonts w:hint="cs"/>
          <w:rtl/>
        </w:rPr>
        <w:t xml:space="preserve">در ادامه به </w:t>
      </w:r>
      <w:proofErr w:type="spellStart"/>
      <w:r>
        <w:rPr>
          <w:rFonts w:hint="cs"/>
          <w:rtl/>
        </w:rPr>
        <w:t>ویژگی‌هایی</w:t>
      </w:r>
      <w:proofErr w:type="spellEnd"/>
      <w:r>
        <w:rPr>
          <w:rFonts w:hint="cs"/>
          <w:rtl/>
        </w:rPr>
        <w:t xml:space="preserve"> که </w:t>
      </w:r>
      <w:proofErr w:type="spellStart"/>
      <w:r>
        <w:rPr>
          <w:rFonts w:hint="cs"/>
          <w:rtl/>
        </w:rPr>
        <w:t>جدیدا</w:t>
      </w:r>
      <w:proofErr w:type="spellEnd"/>
      <w:r>
        <w:rPr>
          <w:rFonts w:hint="cs"/>
          <w:rtl/>
        </w:rPr>
        <w:t xml:space="preserve"> به </w:t>
      </w:r>
      <w:r w:rsidR="00614916">
        <w:rPr>
          <w:rFonts w:hint="cs"/>
          <w:rtl/>
        </w:rPr>
        <w:t xml:space="preserve">مدل اضافه کردیم </w:t>
      </w:r>
      <w:proofErr w:type="spellStart"/>
      <w:r w:rsidR="00614916">
        <w:rPr>
          <w:rFonts w:hint="cs"/>
          <w:rtl/>
        </w:rPr>
        <w:t>می‌پردازی</w:t>
      </w:r>
      <w:r w:rsidR="00F360DD">
        <w:rPr>
          <w:rFonts w:hint="cs"/>
          <w:rtl/>
        </w:rPr>
        <w:t>م</w:t>
      </w:r>
      <w:proofErr w:type="spellEnd"/>
      <w:r w:rsidR="00F360DD">
        <w:rPr>
          <w:rFonts w:hint="cs"/>
          <w:rtl/>
        </w:rPr>
        <w:t xml:space="preserve">. با توجه به نمودارها هیچ کدام از این </w:t>
      </w:r>
      <w:proofErr w:type="spellStart"/>
      <w:r w:rsidR="00F360DD">
        <w:rPr>
          <w:rFonts w:hint="cs"/>
          <w:rtl/>
        </w:rPr>
        <w:t>ویژگی‌ها</w:t>
      </w:r>
      <w:proofErr w:type="spellEnd"/>
      <w:r w:rsidR="00F360DD">
        <w:rPr>
          <w:rFonts w:hint="cs"/>
          <w:rtl/>
        </w:rPr>
        <w:t xml:space="preserve"> از </w:t>
      </w:r>
      <w:proofErr w:type="spellStart"/>
      <w:r w:rsidR="00F360DD">
        <w:rPr>
          <w:rFonts w:hint="cs"/>
          <w:rtl/>
        </w:rPr>
        <w:t>ویژگی‌های</w:t>
      </w:r>
      <w:proofErr w:type="spellEnd"/>
      <w:r w:rsidR="00F360DD">
        <w:rPr>
          <w:rFonts w:hint="cs"/>
          <w:rtl/>
        </w:rPr>
        <w:t xml:space="preserve"> مهم </w:t>
      </w:r>
      <w:proofErr w:type="spellStart"/>
      <w:r w:rsidR="00F360DD">
        <w:rPr>
          <w:rFonts w:hint="cs"/>
          <w:rtl/>
        </w:rPr>
        <w:t>مدل‌ها</w:t>
      </w:r>
      <w:proofErr w:type="spellEnd"/>
      <w:r w:rsidR="00F360DD">
        <w:rPr>
          <w:rFonts w:hint="cs"/>
          <w:rtl/>
        </w:rPr>
        <w:t xml:space="preserve"> نیستند. البته میزان تاثیرگذاری آنان به قدری کم نیست که بتوان به راحتی </w:t>
      </w:r>
      <w:r w:rsidR="00B922F3">
        <w:rPr>
          <w:rFonts w:hint="cs"/>
          <w:rtl/>
        </w:rPr>
        <w:t>گفت</w:t>
      </w:r>
      <w:r w:rsidR="00F360DD">
        <w:rPr>
          <w:rFonts w:hint="cs"/>
          <w:rtl/>
        </w:rPr>
        <w:t xml:space="preserve"> حذف </w:t>
      </w:r>
      <w:proofErr w:type="spellStart"/>
      <w:r w:rsidR="00B922F3">
        <w:rPr>
          <w:rFonts w:hint="cs"/>
          <w:rtl/>
        </w:rPr>
        <w:t>آن‌ها</w:t>
      </w:r>
      <w:proofErr w:type="spellEnd"/>
      <w:r w:rsidR="00B922F3">
        <w:rPr>
          <w:rFonts w:hint="cs"/>
          <w:rtl/>
        </w:rPr>
        <w:t xml:space="preserve"> بدون تاثیر منفی بر روی </w:t>
      </w:r>
      <w:proofErr w:type="spellStart"/>
      <w:r w:rsidR="00B922F3">
        <w:rPr>
          <w:rFonts w:hint="cs"/>
          <w:rtl/>
        </w:rPr>
        <w:t>مدل‌ها</w:t>
      </w:r>
      <w:proofErr w:type="spellEnd"/>
      <w:r w:rsidR="00B922F3">
        <w:rPr>
          <w:rFonts w:hint="cs"/>
          <w:rtl/>
        </w:rPr>
        <w:t xml:space="preserve"> خواهد بود</w:t>
      </w:r>
      <w:r w:rsidR="00F360DD">
        <w:rPr>
          <w:rFonts w:hint="cs"/>
          <w:rtl/>
        </w:rPr>
        <w:t xml:space="preserve">. </w:t>
      </w:r>
      <w:r w:rsidR="0005534E">
        <w:rPr>
          <w:rFonts w:hint="cs"/>
          <w:rtl/>
        </w:rPr>
        <w:t xml:space="preserve">دلیل کم بودن تاثیر این ویژگی </w:t>
      </w:r>
      <w:proofErr w:type="spellStart"/>
      <w:r w:rsidR="0005534E">
        <w:rPr>
          <w:rFonts w:hint="cs"/>
          <w:rtl/>
        </w:rPr>
        <w:t>می‌تواند</w:t>
      </w:r>
      <w:proofErr w:type="spellEnd"/>
      <w:r w:rsidR="0005534E">
        <w:rPr>
          <w:rFonts w:hint="cs"/>
          <w:rtl/>
        </w:rPr>
        <w:t xml:space="preserve"> </w:t>
      </w:r>
      <w:del w:id="1805" w:author="Sajjad Abed" w:date="2022-10-17T10:09:00Z">
        <w:r w:rsidR="0005534E" w:rsidDel="00761D0F">
          <w:rPr>
            <w:rFonts w:hint="cs"/>
            <w:rtl/>
          </w:rPr>
          <w:delText>دو مورد</w:delText>
        </w:r>
      </w:del>
      <w:ins w:id="1806" w:author="Sajjad Abed" w:date="2022-10-17T10:09:00Z">
        <w:r w:rsidR="00761D0F">
          <w:rPr>
            <w:rFonts w:hint="cs"/>
            <w:rtl/>
          </w:rPr>
          <w:t>این</w:t>
        </w:r>
      </w:ins>
      <w:r w:rsidR="0005534E">
        <w:rPr>
          <w:rFonts w:hint="cs"/>
          <w:rtl/>
        </w:rPr>
        <w:t xml:space="preserve"> باشد، </w:t>
      </w:r>
      <w:del w:id="1807" w:author="Sajjad Abed" w:date="2022-10-17T10:09:00Z">
        <w:r w:rsidR="0005534E" w:rsidDel="00761D0F">
          <w:rPr>
            <w:rFonts w:hint="cs"/>
            <w:rtl/>
          </w:rPr>
          <w:delText>اول این</w:delText>
        </w:r>
      </w:del>
      <w:r w:rsidR="0005534E">
        <w:rPr>
          <w:rFonts w:hint="cs"/>
          <w:rtl/>
        </w:rPr>
        <w:t xml:space="preserve">که در طول زمان </w:t>
      </w:r>
      <w:proofErr w:type="spellStart"/>
      <w:r w:rsidR="0005534E">
        <w:rPr>
          <w:rFonts w:hint="cs"/>
          <w:rtl/>
        </w:rPr>
        <w:t>قیمت‌ها</w:t>
      </w:r>
      <w:proofErr w:type="spellEnd"/>
      <w:r w:rsidR="0005534E">
        <w:rPr>
          <w:rFonts w:hint="cs"/>
          <w:rtl/>
        </w:rPr>
        <w:t xml:space="preserve"> </w:t>
      </w:r>
      <w:proofErr w:type="spellStart"/>
      <w:r w:rsidR="0005534E">
        <w:rPr>
          <w:rFonts w:hint="cs"/>
          <w:rtl/>
        </w:rPr>
        <w:t>دسخوش</w:t>
      </w:r>
      <w:proofErr w:type="spellEnd"/>
      <w:r w:rsidR="0005534E">
        <w:rPr>
          <w:rFonts w:hint="cs"/>
          <w:rtl/>
        </w:rPr>
        <w:t xml:space="preserve"> تغییرات زیادی شده </w:t>
      </w:r>
      <w:proofErr w:type="spellStart"/>
      <w:r w:rsidR="0005534E">
        <w:rPr>
          <w:rFonts w:hint="cs"/>
          <w:rtl/>
        </w:rPr>
        <w:t>اند</w:t>
      </w:r>
      <w:proofErr w:type="spellEnd"/>
      <w:r w:rsidR="0005534E">
        <w:rPr>
          <w:rFonts w:hint="cs"/>
          <w:rtl/>
        </w:rPr>
        <w:t xml:space="preserve">. </w:t>
      </w:r>
      <w:r w:rsidR="0012299E">
        <w:rPr>
          <w:rFonts w:hint="cs"/>
          <w:rtl/>
        </w:rPr>
        <w:t xml:space="preserve">موارد جزئی تغییر قیمت که بر اساس </w:t>
      </w:r>
      <w:proofErr w:type="spellStart"/>
      <w:r w:rsidR="0012299E">
        <w:rPr>
          <w:rFonts w:hint="cs"/>
          <w:rtl/>
        </w:rPr>
        <w:t>سیاست‌های</w:t>
      </w:r>
      <w:proofErr w:type="spellEnd"/>
      <w:r w:rsidR="0012299E">
        <w:rPr>
          <w:rFonts w:hint="cs"/>
          <w:rtl/>
        </w:rPr>
        <w:t xml:space="preserve"> خاص یک شرکت و یا تخفیفات مناسبتی به وجود </w:t>
      </w:r>
      <w:proofErr w:type="spellStart"/>
      <w:r w:rsidR="0012299E">
        <w:rPr>
          <w:rFonts w:hint="cs"/>
          <w:rtl/>
        </w:rPr>
        <w:t>می‌آید</w:t>
      </w:r>
      <w:proofErr w:type="spellEnd"/>
      <w:r w:rsidR="0012299E">
        <w:rPr>
          <w:rFonts w:hint="cs"/>
          <w:rtl/>
        </w:rPr>
        <w:t xml:space="preserve"> تاثیر ناچیزی بر روی مدل خواهد داشت اما اگر این تغییر عظیم باشد باعث اختلال در کار مدل </w:t>
      </w:r>
      <w:proofErr w:type="spellStart"/>
      <w:r w:rsidR="0012299E">
        <w:rPr>
          <w:rFonts w:hint="cs"/>
          <w:rtl/>
        </w:rPr>
        <w:t>می‌شود</w:t>
      </w:r>
      <w:proofErr w:type="spellEnd"/>
      <w:r w:rsidR="0012299E">
        <w:rPr>
          <w:rFonts w:hint="cs"/>
          <w:rtl/>
        </w:rPr>
        <w:t xml:space="preserve">. به طوری که به عنوان مثال مشتری در ابتدا روزانه ۵۰۰ تومان از یک کتگوری خاص مصرف می‌کند اما پس از مدتی همین مشتری برای همان مصرف روزانه مجبور </w:t>
      </w:r>
      <w:proofErr w:type="spellStart"/>
      <w:r w:rsidR="0012299E">
        <w:rPr>
          <w:rFonts w:hint="cs"/>
          <w:rtl/>
        </w:rPr>
        <w:t>می‌شود</w:t>
      </w:r>
      <w:proofErr w:type="spellEnd"/>
      <w:r w:rsidR="0012299E">
        <w:rPr>
          <w:rFonts w:hint="cs"/>
          <w:rtl/>
        </w:rPr>
        <w:t xml:space="preserve"> ۸۰۰ تومان از آن کالا به طور روزانه مصرف کند که این امر موجب ایجاد اشکال در </w:t>
      </w:r>
      <w:proofErr w:type="spellStart"/>
      <w:r w:rsidR="0012299E">
        <w:rPr>
          <w:rFonts w:hint="cs"/>
          <w:rtl/>
        </w:rPr>
        <w:t>مح</w:t>
      </w:r>
      <w:ins w:id="1808" w:author="Sajjad Abed" w:date="2022-10-13T10:20:00Z">
        <w:r w:rsidR="0012299E">
          <w:rPr>
            <w:rFonts w:hint="cs"/>
            <w:rtl/>
          </w:rPr>
          <w:t>اسبه‌ی</w:t>
        </w:r>
        <w:proofErr w:type="spellEnd"/>
        <w:r w:rsidR="0012299E">
          <w:rPr>
            <w:rFonts w:hint="cs"/>
            <w:rtl/>
          </w:rPr>
          <w:t xml:space="preserve"> </w:t>
        </w:r>
        <w:proofErr w:type="spellStart"/>
        <w:r w:rsidR="0012299E">
          <w:rPr>
            <w:rFonts w:hint="cs"/>
            <w:rtl/>
          </w:rPr>
          <w:t>ویژگی‌ها</w:t>
        </w:r>
        <w:proofErr w:type="spellEnd"/>
        <w:r w:rsidR="0012299E">
          <w:rPr>
            <w:rFonts w:hint="cs"/>
            <w:rtl/>
          </w:rPr>
          <w:t xml:space="preserve"> و آموزش مدل </w:t>
        </w:r>
        <w:proofErr w:type="spellStart"/>
        <w:r w:rsidR="0012299E">
          <w:rPr>
            <w:rFonts w:hint="cs"/>
            <w:rtl/>
          </w:rPr>
          <w:t>می‌شود</w:t>
        </w:r>
        <w:proofErr w:type="spellEnd"/>
        <w:r w:rsidR="0012299E">
          <w:rPr>
            <w:rFonts w:hint="cs"/>
            <w:rtl/>
          </w:rPr>
          <w:t>. اگر این اختلالات به صورت کلی اتفاق بیافتد و تمام محصولات را تحت تاثیر قرار دهد مسلما موجب آن</w:t>
        </w:r>
      </w:ins>
      <w:ins w:id="1809" w:author="Sajjad Abed" w:date="2022-10-13T10:21:00Z">
        <w:r w:rsidR="0012299E">
          <w:rPr>
            <w:rFonts w:hint="cs"/>
            <w:rtl/>
          </w:rPr>
          <w:t xml:space="preserve"> خواهد شد که مدل نتواند آن طور که باید و شاید از </w:t>
        </w:r>
        <w:proofErr w:type="spellStart"/>
        <w:r w:rsidR="0012299E">
          <w:rPr>
            <w:rFonts w:hint="cs"/>
            <w:rtl/>
          </w:rPr>
          <w:t>ویژگی‌های</w:t>
        </w:r>
        <w:proofErr w:type="spellEnd"/>
        <w:r w:rsidR="0012299E">
          <w:rPr>
            <w:rFonts w:hint="cs"/>
            <w:rtl/>
          </w:rPr>
          <w:t xml:space="preserve"> جدید بهره ببرد. </w:t>
        </w:r>
      </w:ins>
      <w:ins w:id="1810" w:author="Sajjad Abed" w:date="2022-10-13T10:22:00Z">
        <w:r w:rsidR="00795BAD">
          <w:rPr>
            <w:rFonts w:hint="cs"/>
            <w:rtl/>
          </w:rPr>
          <w:t>البته این ویژگ</w:t>
        </w:r>
      </w:ins>
      <w:ins w:id="1811" w:author="Sajjad Abed" w:date="2022-10-13T10:23:00Z">
        <w:r w:rsidR="00795BAD">
          <w:rPr>
            <w:rFonts w:hint="cs"/>
            <w:rtl/>
          </w:rPr>
          <w:t xml:space="preserve">ی احتمالا در بیشتر کشورهای جهان و بیشتر </w:t>
        </w:r>
        <w:proofErr w:type="spellStart"/>
        <w:r w:rsidR="00795BAD">
          <w:rPr>
            <w:rFonts w:hint="cs"/>
            <w:rtl/>
          </w:rPr>
          <w:t>صنعت‌ها</w:t>
        </w:r>
        <w:proofErr w:type="spellEnd"/>
        <w:r w:rsidR="00795BAD">
          <w:rPr>
            <w:rFonts w:hint="cs"/>
            <w:rtl/>
          </w:rPr>
          <w:t xml:space="preserve"> بتواند موثر باشد اما</w:t>
        </w:r>
      </w:ins>
      <w:ins w:id="1812" w:author="Sajjad Abed" w:date="2022-10-13T10:24:00Z">
        <w:r w:rsidR="00795BAD">
          <w:rPr>
            <w:rFonts w:hint="cs"/>
            <w:rtl/>
          </w:rPr>
          <w:t xml:space="preserve"> در این </w:t>
        </w:r>
        <w:proofErr w:type="spellStart"/>
        <w:r w:rsidR="00795BAD">
          <w:rPr>
            <w:rFonts w:hint="cs"/>
            <w:rtl/>
          </w:rPr>
          <w:t>داده‌ها</w:t>
        </w:r>
        <w:proofErr w:type="spellEnd"/>
        <w:r w:rsidR="00795BAD">
          <w:rPr>
            <w:rFonts w:hint="cs"/>
            <w:rtl/>
          </w:rPr>
          <w:t xml:space="preserve"> مربوط به کسب و کاری در ایران است که </w:t>
        </w:r>
        <w:proofErr w:type="spellStart"/>
        <w:r w:rsidR="00795BAD">
          <w:rPr>
            <w:rFonts w:hint="cs"/>
            <w:rtl/>
          </w:rPr>
          <w:t>قیمت‌ها</w:t>
        </w:r>
        <w:proofErr w:type="spellEnd"/>
        <w:r w:rsidR="00795BAD">
          <w:rPr>
            <w:rFonts w:hint="cs"/>
            <w:rtl/>
          </w:rPr>
          <w:t xml:space="preserve"> در آن به شدت مورد توجه تورم است</w:t>
        </w:r>
      </w:ins>
      <w:ins w:id="1813" w:author="Sajjad Abed" w:date="2022-10-13T10:35:00Z">
        <w:r w:rsidR="00BF3338">
          <w:rPr>
            <w:rFonts w:hint="cs"/>
            <w:rtl/>
          </w:rPr>
          <w:t xml:space="preserve">. ممکن است قیمت دلار </w:t>
        </w:r>
        <w:proofErr w:type="spellStart"/>
        <w:r w:rsidR="00BF3338">
          <w:rPr>
            <w:rFonts w:hint="cs"/>
            <w:rtl/>
          </w:rPr>
          <w:t>شاخصی</w:t>
        </w:r>
        <w:proofErr w:type="spellEnd"/>
        <w:r w:rsidR="00BF3338">
          <w:rPr>
            <w:rFonts w:hint="cs"/>
            <w:rtl/>
          </w:rPr>
          <w:t xml:space="preserve"> باشد که بتوان به کمک آن </w:t>
        </w:r>
      </w:ins>
      <w:ins w:id="1814" w:author="Sajjad Abed" w:date="2022-10-13T10:36:00Z">
        <w:r w:rsidR="00BF3338">
          <w:rPr>
            <w:rFonts w:hint="cs"/>
            <w:rtl/>
          </w:rPr>
          <w:t xml:space="preserve">درک بهتری از </w:t>
        </w:r>
        <w:proofErr w:type="spellStart"/>
        <w:r w:rsidR="00BF3338">
          <w:rPr>
            <w:rFonts w:hint="cs"/>
            <w:rtl/>
          </w:rPr>
          <w:t>نحوه‌ی</w:t>
        </w:r>
        <w:proofErr w:type="spellEnd"/>
        <w:r w:rsidR="00BF3338">
          <w:rPr>
            <w:rFonts w:hint="cs"/>
            <w:rtl/>
          </w:rPr>
          <w:t xml:space="preserve"> افزایش </w:t>
        </w:r>
        <w:proofErr w:type="spellStart"/>
        <w:r w:rsidR="00BF3338">
          <w:rPr>
            <w:rFonts w:hint="cs"/>
            <w:rtl/>
          </w:rPr>
          <w:t>قیمت‌ها</w:t>
        </w:r>
        <w:proofErr w:type="spellEnd"/>
        <w:r w:rsidR="00BF3338">
          <w:rPr>
            <w:rFonts w:hint="cs"/>
            <w:rtl/>
          </w:rPr>
          <w:t xml:space="preserve"> داشت. در</w:t>
        </w:r>
      </w:ins>
      <w:del w:id="1815" w:author="Sajjad Abed" w:date="2022-10-13T10:20:00Z">
        <w:r w:rsidR="0012299E" w:rsidDel="0012299E">
          <w:rPr>
            <w:rFonts w:hint="cs"/>
            <w:rtl/>
          </w:rPr>
          <w:delText>سا</w:delText>
        </w:r>
      </w:del>
      <w:ins w:id="1816" w:author="Sajjad Abed" w:date="2022-10-13T10:21:00Z">
        <w:r w:rsidR="0012299E">
          <w:rPr>
            <w:rFonts w:hint="cs"/>
            <w:rtl/>
          </w:rPr>
          <w:t xml:space="preserve"> نمودار ؟؟؟؟؟</w:t>
        </w:r>
      </w:ins>
      <w:r w:rsidR="00310E36">
        <w:rPr>
          <w:rFonts w:hint="cs"/>
          <w:rtl/>
        </w:rPr>
        <w:t>(صفحه ۴۲)</w:t>
      </w:r>
      <w:ins w:id="1817" w:author="Sajjad Abed" w:date="2022-10-13T10:21:00Z">
        <w:r w:rsidR="0012299E">
          <w:rPr>
            <w:rFonts w:hint="cs"/>
            <w:rtl/>
          </w:rPr>
          <w:t xml:space="preserve"> که تغییرات </w:t>
        </w:r>
        <w:r w:rsidR="00795BAD">
          <w:rPr>
            <w:rFonts w:hint="cs"/>
            <w:rtl/>
          </w:rPr>
          <w:t>قیمت دلا</w:t>
        </w:r>
      </w:ins>
      <w:ins w:id="1818" w:author="Sajjad Abed" w:date="2022-10-13T10:22:00Z">
        <w:r w:rsidR="00795BAD">
          <w:rPr>
            <w:rFonts w:hint="cs"/>
            <w:rtl/>
          </w:rPr>
          <w:t>ر</w:t>
        </w:r>
      </w:ins>
      <w:ins w:id="1819" w:author="Sajjad Abed" w:date="2022-10-13T10:39:00Z">
        <w:r w:rsidR="00BF3338">
          <w:rPr>
            <w:rFonts w:hint="cs"/>
            <w:rtl/>
          </w:rPr>
          <w:t xml:space="preserve"> </w:t>
        </w:r>
      </w:ins>
      <w:ins w:id="1820" w:author="Sajjad Abed" w:date="2022-10-13T10:22:00Z">
        <w:r w:rsidR="00795BAD">
          <w:rPr>
            <w:rFonts w:hint="cs"/>
            <w:rtl/>
          </w:rPr>
          <w:t>به ریال</w:t>
        </w:r>
      </w:ins>
      <w:ins w:id="1821" w:author="Sajjad Abed" w:date="2022-10-13T10:39:00Z">
        <w:r w:rsidR="00BF3338">
          <w:rPr>
            <w:rFonts w:hint="cs"/>
            <w:rtl/>
          </w:rPr>
          <w:t xml:space="preserve"> در </w:t>
        </w:r>
      </w:ins>
      <w:proofErr w:type="spellStart"/>
      <w:ins w:id="1822" w:author="Sajjad Abed" w:date="2022-10-13T11:06:00Z">
        <w:r w:rsidR="00B110ED">
          <w:rPr>
            <w:rFonts w:hint="cs"/>
            <w:rtl/>
          </w:rPr>
          <w:t>بازه‌ی</w:t>
        </w:r>
        <w:proofErr w:type="spellEnd"/>
        <w:r w:rsidR="00B110ED">
          <w:rPr>
            <w:rFonts w:hint="cs"/>
            <w:rtl/>
          </w:rPr>
          <w:t xml:space="preserve"> زمانی </w:t>
        </w:r>
        <w:proofErr w:type="spellStart"/>
        <w:r w:rsidR="00B110ED">
          <w:rPr>
            <w:rFonts w:hint="cs"/>
            <w:rtl/>
          </w:rPr>
          <w:t>داده‌های</w:t>
        </w:r>
        <w:proofErr w:type="spellEnd"/>
        <w:r w:rsidR="00B110ED">
          <w:rPr>
            <w:rFonts w:hint="cs"/>
            <w:rtl/>
          </w:rPr>
          <w:t xml:space="preserve"> </w:t>
        </w:r>
        <w:proofErr w:type="spellStart"/>
        <w:r w:rsidR="00B110ED">
          <w:rPr>
            <w:rFonts w:hint="cs"/>
            <w:rtl/>
          </w:rPr>
          <w:t>دیتاست</w:t>
        </w:r>
      </w:ins>
      <w:proofErr w:type="spellEnd"/>
      <w:ins w:id="1823" w:author="Sajjad Abed" w:date="2022-10-13T11:14:00Z">
        <w:r w:rsidR="000C7F17">
          <w:rPr>
            <w:rFonts w:hint="cs"/>
            <w:rtl/>
          </w:rPr>
          <w:t xml:space="preserve"> است </w:t>
        </w:r>
        <w:proofErr w:type="spellStart"/>
        <w:r w:rsidR="000C7F17">
          <w:rPr>
            <w:rFonts w:hint="cs"/>
            <w:rtl/>
          </w:rPr>
          <w:t>می‌توانیم</w:t>
        </w:r>
        <w:proofErr w:type="spellEnd"/>
        <w:r w:rsidR="000C7F17">
          <w:rPr>
            <w:rFonts w:hint="cs"/>
            <w:rtl/>
          </w:rPr>
          <w:t xml:space="preserve"> ببینیم که قیمت دلار در این زمان در </w:t>
        </w:r>
        <w:proofErr w:type="spellStart"/>
        <w:r w:rsidR="000C7F17">
          <w:rPr>
            <w:rFonts w:hint="cs"/>
            <w:rtl/>
          </w:rPr>
          <w:t>بازه‌ی</w:t>
        </w:r>
      </w:ins>
      <w:proofErr w:type="spellEnd"/>
      <w:ins w:id="1824" w:author="Sajjad Abed" w:date="2022-10-13T11:15:00Z">
        <w:r w:rsidR="000C7F17">
          <w:rPr>
            <w:rFonts w:hint="cs"/>
            <w:rtl/>
          </w:rPr>
          <w:t xml:space="preserve"> ۱۲ تا ۳۲ </w:t>
        </w:r>
        <w:proofErr w:type="spellStart"/>
        <w:r w:rsidR="000C7F17">
          <w:rPr>
            <w:rFonts w:hint="cs"/>
            <w:rtl/>
          </w:rPr>
          <w:t>هزارتومان</w:t>
        </w:r>
        <w:proofErr w:type="spellEnd"/>
        <w:r w:rsidR="000C7F17">
          <w:rPr>
            <w:rFonts w:hint="cs"/>
            <w:rtl/>
          </w:rPr>
          <w:t xml:space="preserve"> متغیر بوده است</w:t>
        </w:r>
      </w:ins>
      <w:ins w:id="1825" w:author="Sajjad Abed" w:date="2022-10-13T11:16:00Z">
        <w:r w:rsidR="000C7F17">
          <w:rPr>
            <w:rFonts w:hint="cs"/>
            <w:rtl/>
          </w:rPr>
          <w:t xml:space="preserve"> که نشان </w:t>
        </w:r>
        <w:proofErr w:type="spellStart"/>
        <w:r w:rsidR="000C7F17">
          <w:rPr>
            <w:rFonts w:hint="cs"/>
            <w:rtl/>
          </w:rPr>
          <w:t>می‌دهد</w:t>
        </w:r>
        <w:proofErr w:type="spellEnd"/>
        <w:r w:rsidR="000C7F17">
          <w:rPr>
            <w:rFonts w:hint="cs"/>
            <w:rtl/>
          </w:rPr>
          <w:t xml:space="preserve"> انتظار اینکه قیمت کالاها در این بازه ثبات</w:t>
        </w:r>
      </w:ins>
      <w:ins w:id="1826" w:author="Sajjad Abed" w:date="2022-10-13T11:42:00Z">
        <w:r w:rsidR="00023A2C">
          <w:rPr>
            <w:rFonts w:hint="cs"/>
            <w:rtl/>
          </w:rPr>
          <w:t xml:space="preserve"> نسبی داش</w:t>
        </w:r>
      </w:ins>
      <w:ins w:id="1827" w:author="Sajjad Abed" w:date="2022-10-13T11:43:00Z">
        <w:r w:rsidR="00023A2C">
          <w:rPr>
            <w:rFonts w:hint="cs"/>
            <w:rtl/>
          </w:rPr>
          <w:t>ته باشد انتظار اشتباهی</w:t>
        </w:r>
      </w:ins>
      <w:ins w:id="1828" w:author="Sajjad Abed" w:date="2022-10-17T10:25:00Z">
        <w:r w:rsidR="007219DB">
          <w:rPr>
            <w:rFonts w:hint="cs"/>
            <w:rtl/>
          </w:rPr>
          <w:t xml:space="preserve"> ا</w:t>
        </w:r>
      </w:ins>
      <w:ins w:id="1829" w:author="Sajjad Abed" w:date="2022-10-13T11:43:00Z">
        <w:r w:rsidR="00023A2C">
          <w:rPr>
            <w:rFonts w:hint="cs"/>
            <w:rtl/>
          </w:rPr>
          <w:t>ست</w:t>
        </w:r>
      </w:ins>
      <w:ins w:id="1830" w:author="Sajjad Abed" w:date="2022-10-13T10:48:00Z">
        <w:r w:rsidR="00A836A1">
          <w:rPr>
            <w:rFonts w:hint="cs"/>
            <w:rtl/>
          </w:rPr>
          <w:t>.</w:t>
        </w:r>
      </w:ins>
      <w:ins w:id="1831" w:author="Sajjad Abed" w:date="2022-10-13T10:52:00Z">
        <w:r w:rsidR="00A836A1">
          <w:rPr>
            <w:rFonts w:hint="cs"/>
            <w:rtl/>
          </w:rPr>
          <w:t xml:space="preserve"> </w:t>
        </w:r>
      </w:ins>
    </w:p>
    <w:p w14:paraId="4A97D46A" w14:textId="2C6268CF" w:rsidR="00BF3338" w:rsidRDefault="00BF3338" w:rsidP="0012299E">
      <w:pPr>
        <w:rPr>
          <w:ins w:id="1832" w:author="Sajjad Abed" w:date="2022-10-17T10:25:00Z"/>
          <w:rtl/>
        </w:rPr>
      </w:pPr>
      <w:ins w:id="1833" w:author="Sajjad Abed" w:date="2022-10-13T10:36:00Z">
        <w:r>
          <w:rPr>
            <w:rFonts w:hint="cs"/>
            <w:noProof/>
            <w:rtl/>
            <w:lang w:val="fa-IR"/>
          </w:rPr>
          <w:lastRenderedPageBreak/>
          <w:drawing>
            <wp:inline distT="0" distB="0" distL="0" distR="0" wp14:anchorId="7A48FAF7" wp14:editId="4D81E351">
              <wp:extent cx="5943600" cy="183007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1830070"/>
                      </a:xfrm>
                      <a:prstGeom prst="rect">
                        <a:avLst/>
                      </a:prstGeom>
                    </pic:spPr>
                  </pic:pic>
                </a:graphicData>
              </a:graphic>
            </wp:inline>
          </w:drawing>
        </w:r>
      </w:ins>
    </w:p>
    <w:p w14:paraId="27A27929" w14:textId="780C8C2B" w:rsidR="007219DB" w:rsidRPr="00F84D08" w:rsidRDefault="007219DB" w:rsidP="006C338F">
      <w:pPr>
        <w:pStyle w:val="Heading2"/>
        <w:rPr>
          <w:ins w:id="1834" w:author="Sajjad Abed" w:date="2022-10-17T10:34:00Z"/>
        </w:rPr>
      </w:pPr>
      <w:proofErr w:type="spellStart"/>
      <w:ins w:id="1835" w:author="Sajjad Abed" w:date="2022-10-17T10:34:00Z">
        <w:r>
          <w:rPr>
            <w:rFonts w:hint="cs"/>
            <w:rtl/>
          </w:rPr>
          <w:t>ویژگی</w:t>
        </w:r>
      </w:ins>
      <w:ins w:id="1836" w:author="Sajjad Abed" w:date="2022-10-17T10:36:00Z">
        <w:r w:rsidR="006C338F">
          <w:rPr>
            <w:rFonts w:hint="cs"/>
            <w:rtl/>
          </w:rPr>
          <w:t>‌های</w:t>
        </w:r>
        <w:proofErr w:type="spellEnd"/>
        <w:r w:rsidR="006C338F">
          <w:rPr>
            <w:rFonts w:hint="cs"/>
            <w:rtl/>
          </w:rPr>
          <w:t xml:space="preserve"> نسبی</w:t>
        </w:r>
      </w:ins>
    </w:p>
    <w:p w14:paraId="4789C281" w14:textId="13CF35AD" w:rsidR="005207B5" w:rsidRDefault="006C338F" w:rsidP="005207B5">
      <w:pPr>
        <w:rPr>
          <w:ins w:id="1837" w:author="Sajjad Abed" w:date="2022-10-17T14:36:00Z"/>
          <w:rtl/>
        </w:rPr>
      </w:pPr>
      <w:ins w:id="1838" w:author="Sajjad Abed" w:date="2022-10-17T10:37:00Z">
        <w:r>
          <w:rPr>
            <w:rFonts w:hint="cs"/>
            <w:rtl/>
          </w:rPr>
          <w:t xml:space="preserve">آنچه از </w:t>
        </w:r>
        <w:proofErr w:type="spellStart"/>
        <w:r>
          <w:rPr>
            <w:rFonts w:hint="cs"/>
            <w:rtl/>
          </w:rPr>
          <w:t>مدل‌های</w:t>
        </w:r>
        <w:proofErr w:type="spellEnd"/>
        <w:r>
          <w:rPr>
            <w:rFonts w:hint="cs"/>
            <w:rtl/>
          </w:rPr>
          <w:t xml:space="preserve"> </w:t>
        </w:r>
        <w:proofErr w:type="spellStart"/>
        <w:r>
          <w:rPr>
            <w:rFonts w:hint="cs"/>
            <w:rtl/>
          </w:rPr>
          <w:t>ساده‌ی</w:t>
        </w:r>
        <w:proofErr w:type="spellEnd"/>
        <w:r>
          <w:rPr>
            <w:rFonts w:hint="cs"/>
            <w:rtl/>
          </w:rPr>
          <w:t xml:space="preserve"> رگرسیون و یا </w:t>
        </w:r>
        <w:proofErr w:type="spellStart"/>
        <w:r>
          <w:rPr>
            <w:rFonts w:hint="cs"/>
            <w:rtl/>
          </w:rPr>
          <w:t>کلاس‌بندی</w:t>
        </w:r>
        <w:proofErr w:type="spellEnd"/>
        <w:r>
          <w:rPr>
            <w:rFonts w:hint="cs"/>
            <w:rtl/>
          </w:rPr>
          <w:t xml:space="preserve"> در </w:t>
        </w:r>
      </w:ins>
      <w:ins w:id="1839" w:author="Sajjad Abed" w:date="2022-10-17T10:38:00Z">
        <w:r>
          <w:rPr>
            <w:rFonts w:hint="cs"/>
            <w:rtl/>
          </w:rPr>
          <w:t xml:space="preserve">خاطر داریم این است که </w:t>
        </w:r>
        <w:proofErr w:type="spellStart"/>
        <w:r>
          <w:rPr>
            <w:rFonts w:hint="cs"/>
            <w:rtl/>
          </w:rPr>
          <w:t>فیچر‌هایی</w:t>
        </w:r>
        <w:proofErr w:type="spellEnd"/>
        <w:r>
          <w:rPr>
            <w:rFonts w:hint="cs"/>
            <w:rtl/>
          </w:rPr>
          <w:t xml:space="preserve"> که افزایش یا کاهش </w:t>
        </w:r>
        <w:proofErr w:type="spellStart"/>
        <w:r>
          <w:rPr>
            <w:rFonts w:hint="cs"/>
            <w:rtl/>
          </w:rPr>
          <w:t>آن‌ها</w:t>
        </w:r>
        <w:proofErr w:type="spellEnd"/>
        <w:r>
          <w:rPr>
            <w:rFonts w:hint="cs"/>
            <w:rtl/>
          </w:rPr>
          <w:t xml:space="preserve"> </w:t>
        </w:r>
      </w:ins>
      <w:ins w:id="1840" w:author="Sajjad Abed" w:date="2022-10-17T10:39:00Z">
        <w:r>
          <w:rPr>
            <w:rFonts w:hint="cs"/>
            <w:rtl/>
          </w:rPr>
          <w:t xml:space="preserve">مستقلاً موجب افزایش یا کاهش مقدار پاسخ و یا احتمال انتخاب یک کلاس </w:t>
        </w:r>
        <w:proofErr w:type="spellStart"/>
        <w:r>
          <w:rPr>
            <w:rFonts w:hint="cs"/>
            <w:rtl/>
          </w:rPr>
          <w:t>می‌شود</w:t>
        </w:r>
        <w:proofErr w:type="spellEnd"/>
        <w:r>
          <w:rPr>
            <w:rFonts w:hint="cs"/>
            <w:rtl/>
          </w:rPr>
          <w:t xml:space="preserve"> </w:t>
        </w:r>
      </w:ins>
      <w:ins w:id="1841" w:author="Sajjad Abed" w:date="2022-10-17T10:40:00Z">
        <w:r>
          <w:rPr>
            <w:rFonts w:hint="cs"/>
            <w:rtl/>
          </w:rPr>
          <w:t>برای ما مهم خواهند بود.</w:t>
        </w:r>
      </w:ins>
      <w:ins w:id="1842" w:author="Sajjad Abed" w:date="2022-10-17T10:42:00Z">
        <w:r>
          <w:rPr>
            <w:rFonts w:hint="cs"/>
            <w:rtl/>
          </w:rPr>
          <w:t xml:space="preserve"> </w:t>
        </w:r>
      </w:ins>
      <w:ins w:id="1843" w:author="Sajjad Abed" w:date="2022-10-17T10:43:00Z">
        <w:r>
          <w:rPr>
            <w:rFonts w:hint="cs"/>
            <w:rtl/>
          </w:rPr>
          <w:t xml:space="preserve">بنابراین </w:t>
        </w:r>
        <w:proofErr w:type="spellStart"/>
        <w:r>
          <w:rPr>
            <w:rFonts w:hint="cs"/>
            <w:rtl/>
          </w:rPr>
          <w:t>ویژگی‌های</w:t>
        </w:r>
        <w:proofErr w:type="spellEnd"/>
        <w:r>
          <w:rPr>
            <w:rFonts w:hint="cs"/>
            <w:rtl/>
          </w:rPr>
          <w:t xml:space="preserve"> مثل </w:t>
        </w:r>
      </w:ins>
      <w:ins w:id="1844" w:author="Sajjad Abed" w:date="2022-10-17T10:46:00Z">
        <w:r w:rsidR="00DA5101">
          <w:rPr>
            <w:rFonts w:hint="cs"/>
            <w:rtl/>
          </w:rPr>
          <w:t xml:space="preserve">روزهای عبور کرده از خرید قبلی، </w:t>
        </w:r>
      </w:ins>
      <w:ins w:id="1845" w:author="Sajjad Abed" w:date="2022-10-17T10:43:00Z">
        <w:r>
          <w:rPr>
            <w:rFonts w:hint="cs"/>
            <w:rtl/>
          </w:rPr>
          <w:t xml:space="preserve">تعداد </w:t>
        </w:r>
      </w:ins>
      <w:ins w:id="1846" w:author="Sajjad Abed" w:date="2022-10-17T10:46:00Z">
        <w:r w:rsidR="00DA5101">
          <w:rPr>
            <w:rFonts w:hint="cs"/>
            <w:rtl/>
          </w:rPr>
          <w:t>کتگوری</w:t>
        </w:r>
      </w:ins>
      <w:ins w:id="1847" w:author="Sajjad Abed" w:date="2022-10-17T10:43:00Z">
        <w:r>
          <w:rPr>
            <w:rFonts w:hint="cs"/>
            <w:rtl/>
          </w:rPr>
          <w:t xml:space="preserve"> </w:t>
        </w:r>
      </w:ins>
      <w:ins w:id="1848" w:author="Sajjad Abed" w:date="2022-10-17T10:46:00Z">
        <w:r w:rsidR="00DA5101">
          <w:rPr>
            <w:rFonts w:hint="cs"/>
            <w:rtl/>
          </w:rPr>
          <w:t>متمایز</w:t>
        </w:r>
      </w:ins>
      <w:ins w:id="1849" w:author="Sajjad Abed" w:date="2022-10-17T10:43:00Z">
        <w:r>
          <w:rPr>
            <w:rFonts w:hint="cs"/>
            <w:rtl/>
          </w:rPr>
          <w:t xml:space="preserve"> خریده شده توسط مشتری</w:t>
        </w:r>
      </w:ins>
      <w:ins w:id="1850" w:author="Sajjad Abed" w:date="2022-10-17T10:47:00Z">
        <w:r w:rsidR="00DA5101">
          <w:rPr>
            <w:rFonts w:hint="cs"/>
            <w:rtl/>
          </w:rPr>
          <w:t xml:space="preserve">، میانگین فاصله‌ی زمانی بین خرید </w:t>
        </w:r>
        <w:proofErr w:type="spellStart"/>
        <w:r w:rsidR="00DA5101">
          <w:rPr>
            <w:rFonts w:hint="cs"/>
            <w:rtl/>
          </w:rPr>
          <w:t>دوباره‌ی</w:t>
        </w:r>
        <w:proofErr w:type="spellEnd"/>
        <w:r w:rsidR="00DA5101">
          <w:rPr>
            <w:rFonts w:hint="cs"/>
            <w:rtl/>
          </w:rPr>
          <w:t xml:space="preserve"> یک کتگوری</w:t>
        </w:r>
      </w:ins>
      <w:ins w:id="1851" w:author="Sajjad Abed" w:date="2022-10-17T10:44:00Z">
        <w:r>
          <w:rPr>
            <w:rFonts w:hint="cs"/>
            <w:rtl/>
          </w:rPr>
          <w:t xml:space="preserve"> </w:t>
        </w:r>
        <w:r w:rsidR="00DA5101">
          <w:rPr>
            <w:rFonts w:hint="cs"/>
            <w:rtl/>
          </w:rPr>
          <w:t>و یا نسبت قیمت به روز</w:t>
        </w:r>
      </w:ins>
      <w:ins w:id="1852" w:author="Sajjad Abed" w:date="2022-10-17T10:45:00Z">
        <w:r w:rsidR="00DA5101">
          <w:rPr>
            <w:rFonts w:hint="cs"/>
            <w:rtl/>
          </w:rPr>
          <w:t xml:space="preserve"> یک کالا </w:t>
        </w:r>
      </w:ins>
      <w:proofErr w:type="spellStart"/>
      <w:ins w:id="1853" w:author="Sajjad Abed" w:date="2022-10-17T10:49:00Z">
        <w:r w:rsidR="00DA5101">
          <w:rPr>
            <w:rFonts w:hint="cs"/>
            <w:rtl/>
          </w:rPr>
          <w:t>نمی‌تواند</w:t>
        </w:r>
        <w:proofErr w:type="spellEnd"/>
        <w:r w:rsidR="00DA5101">
          <w:rPr>
            <w:rFonts w:hint="cs"/>
            <w:rtl/>
          </w:rPr>
          <w:t xml:space="preserve"> در </w:t>
        </w:r>
      </w:ins>
      <w:ins w:id="1854" w:author="Sajjad Abed" w:date="2022-10-17T10:47:00Z">
        <w:r w:rsidR="00DA5101">
          <w:rPr>
            <w:rFonts w:hint="cs"/>
            <w:rtl/>
          </w:rPr>
          <w:t xml:space="preserve">آن </w:t>
        </w:r>
        <w:proofErr w:type="spellStart"/>
        <w:r w:rsidR="00DA5101">
          <w:rPr>
            <w:rFonts w:hint="cs"/>
            <w:rtl/>
          </w:rPr>
          <w:t>مدل‌های</w:t>
        </w:r>
        <w:proofErr w:type="spellEnd"/>
        <w:r w:rsidR="00DA5101">
          <w:rPr>
            <w:rFonts w:hint="cs"/>
            <w:rtl/>
          </w:rPr>
          <w:t xml:space="preserve"> یادگیری ماشین</w:t>
        </w:r>
      </w:ins>
      <w:ins w:id="1855" w:author="Sajjad Abed" w:date="2022-10-17T10:48:00Z">
        <w:r w:rsidR="00DA5101">
          <w:rPr>
            <w:rFonts w:hint="cs"/>
            <w:rtl/>
          </w:rPr>
          <w:t xml:space="preserve">، </w:t>
        </w:r>
        <w:proofErr w:type="spellStart"/>
        <w:r w:rsidR="00DA5101">
          <w:rPr>
            <w:rFonts w:hint="cs"/>
            <w:rtl/>
          </w:rPr>
          <w:t>ویژگی‌های</w:t>
        </w:r>
        <w:proofErr w:type="spellEnd"/>
        <w:r w:rsidR="00DA5101">
          <w:rPr>
            <w:rFonts w:hint="cs"/>
            <w:rtl/>
          </w:rPr>
          <w:t xml:space="preserve"> </w:t>
        </w:r>
      </w:ins>
      <w:ins w:id="1856" w:author="Sajjad Abed" w:date="2022-10-17T10:49:00Z">
        <w:r w:rsidR="00DA5101">
          <w:rPr>
            <w:rFonts w:hint="cs"/>
            <w:rtl/>
          </w:rPr>
          <w:t>مهمی باشد و باید به صورتی که گفته شد در بیایند. حالا</w:t>
        </w:r>
      </w:ins>
      <w:ins w:id="1857" w:author="Sajjad Abed" w:date="2022-10-17T11:07:00Z">
        <w:r w:rsidR="005207B5">
          <w:rPr>
            <w:rFonts w:hint="cs"/>
            <w:rtl/>
          </w:rPr>
          <w:t xml:space="preserve"> در دو مدلی که بهتری </w:t>
        </w:r>
        <w:proofErr w:type="spellStart"/>
        <w:r w:rsidR="005207B5">
          <w:rPr>
            <w:rFonts w:hint="cs"/>
            <w:rtl/>
          </w:rPr>
          <w:t>پاسخ‌ها</w:t>
        </w:r>
        <w:proofErr w:type="spellEnd"/>
        <w:r w:rsidR="005207B5">
          <w:rPr>
            <w:rFonts w:hint="cs"/>
            <w:rtl/>
          </w:rPr>
          <w:t xml:space="preserve"> را تا به اینجا </w:t>
        </w:r>
        <w:proofErr w:type="spellStart"/>
        <w:r w:rsidR="005207B5">
          <w:rPr>
            <w:rFonts w:hint="cs"/>
            <w:rtl/>
          </w:rPr>
          <w:t>داده‌اند</w:t>
        </w:r>
        <w:proofErr w:type="spellEnd"/>
        <w:r w:rsidR="005207B5">
          <w:rPr>
            <w:rFonts w:hint="cs"/>
            <w:rtl/>
          </w:rPr>
          <w:t xml:space="preserve"> (جنگل تصادفی و </w:t>
        </w:r>
        <w:r w:rsidR="005207B5">
          <w:t>XGBoost</w:t>
        </w:r>
        <w:r w:rsidR="005207B5">
          <w:rPr>
            <w:rFonts w:hint="cs"/>
            <w:rtl/>
          </w:rPr>
          <w:t xml:space="preserve">) </w:t>
        </w:r>
        <w:proofErr w:type="spellStart"/>
        <w:r w:rsidR="005207B5">
          <w:rPr>
            <w:rFonts w:hint="cs"/>
            <w:rtl/>
          </w:rPr>
          <w:t>ویژگی‌هایی</w:t>
        </w:r>
        <w:proofErr w:type="spellEnd"/>
        <w:r w:rsidR="005207B5">
          <w:rPr>
            <w:rFonts w:hint="cs"/>
            <w:rtl/>
          </w:rPr>
          <w:t xml:space="preserve"> با این مشخصه وارد </w:t>
        </w:r>
        <w:proofErr w:type="spellStart"/>
        <w:r w:rsidR="005207B5">
          <w:rPr>
            <w:rFonts w:hint="cs"/>
            <w:rtl/>
          </w:rPr>
          <w:t>می‌کنیم</w:t>
        </w:r>
        <w:proofErr w:type="spellEnd"/>
        <w:r w:rsidR="005207B5">
          <w:rPr>
            <w:rFonts w:hint="cs"/>
            <w:rtl/>
          </w:rPr>
          <w:t xml:space="preserve"> تا </w:t>
        </w:r>
      </w:ins>
      <w:ins w:id="1858" w:author="Sajjad Abed" w:date="2022-10-17T11:19:00Z">
        <w:r w:rsidR="00BC5E93">
          <w:rPr>
            <w:rFonts w:hint="cs"/>
            <w:rtl/>
          </w:rPr>
          <w:t>تاثیر آن بر نتایج</w:t>
        </w:r>
      </w:ins>
      <w:ins w:id="1859" w:author="Sajjad Abed" w:date="2022-10-17T11:08:00Z">
        <w:r w:rsidR="005207B5">
          <w:rPr>
            <w:rFonts w:hint="cs"/>
            <w:rtl/>
          </w:rPr>
          <w:t xml:space="preserve"> را مشاهده کنیم.</w:t>
        </w:r>
      </w:ins>
      <w:ins w:id="1860" w:author="Sajjad Abed" w:date="2022-10-17T11:19:00Z">
        <w:r w:rsidR="00BC5E93">
          <w:rPr>
            <w:rFonts w:hint="cs"/>
            <w:rtl/>
          </w:rPr>
          <w:t xml:space="preserve"> برخی از </w:t>
        </w:r>
        <w:proofErr w:type="spellStart"/>
        <w:r w:rsidR="00BC5E93">
          <w:rPr>
            <w:rFonts w:hint="cs"/>
            <w:rtl/>
          </w:rPr>
          <w:t>ویژگی‌ها</w:t>
        </w:r>
        <w:proofErr w:type="spellEnd"/>
        <w:r w:rsidR="00BC5E93">
          <w:rPr>
            <w:rFonts w:hint="cs"/>
            <w:rtl/>
          </w:rPr>
          <w:t xml:space="preserve"> مانند درصد </w:t>
        </w:r>
        <w:proofErr w:type="spellStart"/>
        <w:r w:rsidR="00BC5E93">
          <w:rPr>
            <w:rFonts w:hint="cs"/>
            <w:rtl/>
          </w:rPr>
          <w:t>دفعاتی</w:t>
        </w:r>
        <w:proofErr w:type="spellEnd"/>
        <w:r w:rsidR="00BC5E93">
          <w:rPr>
            <w:rFonts w:hint="cs"/>
            <w:rtl/>
          </w:rPr>
          <w:t xml:space="preserve"> که کالا </w:t>
        </w:r>
        <w:proofErr w:type="spellStart"/>
        <w:r w:rsidR="00BC5E93">
          <w:rPr>
            <w:rFonts w:hint="cs"/>
            <w:rtl/>
          </w:rPr>
          <w:t>بازخرید</w:t>
        </w:r>
        <w:proofErr w:type="spellEnd"/>
        <w:r w:rsidR="00BC5E93">
          <w:rPr>
            <w:rFonts w:hint="cs"/>
            <w:rtl/>
          </w:rPr>
          <w:t xml:space="preserve"> شده</w:t>
        </w:r>
      </w:ins>
      <w:ins w:id="1861" w:author="Sajjad Abed" w:date="2022-10-17T11:29:00Z">
        <w:r w:rsidR="00EC0325">
          <w:rPr>
            <w:rFonts w:hint="cs"/>
            <w:rtl/>
          </w:rPr>
          <w:t xml:space="preserve">، </w:t>
        </w:r>
      </w:ins>
      <w:ins w:id="1862" w:author="Sajjad Abed" w:date="2022-10-17T11:36:00Z">
        <w:r w:rsidR="00EC0325">
          <w:rPr>
            <w:rFonts w:hint="cs"/>
            <w:rtl/>
          </w:rPr>
          <w:t>درصد</w:t>
        </w:r>
      </w:ins>
      <w:ins w:id="1863" w:author="Sajjad Abed" w:date="2022-10-17T11:29:00Z">
        <w:r w:rsidR="00EC0325">
          <w:rPr>
            <w:rFonts w:hint="cs"/>
            <w:rtl/>
          </w:rPr>
          <w:t xml:space="preserve"> کالاهای </w:t>
        </w:r>
      </w:ins>
      <w:proofErr w:type="spellStart"/>
      <w:ins w:id="1864" w:author="Sajjad Abed" w:date="2022-10-17T11:30:00Z">
        <w:r w:rsidR="00EC0325">
          <w:rPr>
            <w:rFonts w:hint="cs"/>
            <w:rtl/>
          </w:rPr>
          <w:t>بازخرید</w:t>
        </w:r>
        <w:proofErr w:type="spellEnd"/>
        <w:r w:rsidR="00EC0325">
          <w:rPr>
            <w:rFonts w:hint="cs"/>
            <w:rtl/>
          </w:rPr>
          <w:t xml:space="preserve"> شده و یا </w:t>
        </w:r>
      </w:ins>
      <w:ins w:id="1865" w:author="Sajjad Abed" w:date="2022-10-17T11:36:00Z">
        <w:r w:rsidR="00EC0325">
          <w:rPr>
            <w:rFonts w:hint="cs"/>
            <w:rtl/>
          </w:rPr>
          <w:t>حتی</w:t>
        </w:r>
      </w:ins>
      <w:ins w:id="1866" w:author="Sajjad Abed" w:date="2022-10-17T11:40:00Z">
        <w:r w:rsidR="002A2974">
          <w:rPr>
            <w:rFonts w:hint="cs"/>
            <w:rtl/>
          </w:rPr>
          <w:t xml:space="preserve"> </w:t>
        </w:r>
        <w:proofErr w:type="spellStart"/>
        <w:r w:rsidR="002A2974">
          <w:rPr>
            <w:rFonts w:hint="cs"/>
            <w:rtl/>
          </w:rPr>
          <w:t>ویژگی‌هایی</w:t>
        </w:r>
      </w:ins>
      <w:proofErr w:type="spellEnd"/>
      <w:ins w:id="1867" w:author="Sajjad Abed" w:date="2022-10-17T11:36:00Z">
        <w:r w:rsidR="00EC0325">
          <w:rPr>
            <w:rFonts w:hint="cs"/>
            <w:rtl/>
          </w:rPr>
          <w:t xml:space="preserve"> مانند </w:t>
        </w:r>
        <w:proofErr w:type="spellStart"/>
        <w:r w:rsidR="00EC0325">
          <w:t>max_streak</w:t>
        </w:r>
        <w:proofErr w:type="spellEnd"/>
        <w:r w:rsidR="00EC0325">
          <w:rPr>
            <w:rFonts w:hint="cs"/>
            <w:rtl/>
          </w:rPr>
          <w:t xml:space="preserve"> که نشان </w:t>
        </w:r>
        <w:proofErr w:type="spellStart"/>
        <w:r w:rsidR="00EC0325">
          <w:rPr>
            <w:rFonts w:hint="cs"/>
            <w:rtl/>
          </w:rPr>
          <w:t>می‌دهد</w:t>
        </w:r>
        <w:proofErr w:type="spellEnd"/>
        <w:r w:rsidR="00EC0325">
          <w:rPr>
            <w:rFonts w:hint="cs"/>
            <w:rtl/>
          </w:rPr>
          <w:t xml:space="preserve"> </w:t>
        </w:r>
        <w:proofErr w:type="spellStart"/>
        <w:r w:rsidR="00EC0325">
          <w:rPr>
            <w:rFonts w:hint="cs"/>
            <w:rtl/>
          </w:rPr>
          <w:t>بیشینه</w:t>
        </w:r>
      </w:ins>
      <w:proofErr w:type="spellEnd"/>
      <w:ins w:id="1868" w:author="Sajjad Abed" w:date="2022-10-17T11:38:00Z">
        <w:r w:rsidR="002A2974">
          <w:rPr>
            <w:rFonts w:hint="cs"/>
            <w:rtl/>
          </w:rPr>
          <w:t xml:space="preserve"> تعداد</w:t>
        </w:r>
      </w:ins>
      <w:ins w:id="1869" w:author="Sajjad Abed" w:date="2022-10-17T11:36:00Z">
        <w:r w:rsidR="00EC0325">
          <w:rPr>
            <w:rFonts w:hint="cs"/>
            <w:rtl/>
          </w:rPr>
          <w:t xml:space="preserve"> </w:t>
        </w:r>
        <w:proofErr w:type="spellStart"/>
        <w:r w:rsidR="00EC0325">
          <w:rPr>
            <w:rFonts w:hint="cs"/>
            <w:rtl/>
          </w:rPr>
          <w:t>سبدهای</w:t>
        </w:r>
        <w:proofErr w:type="spellEnd"/>
        <w:r w:rsidR="00EC0325">
          <w:rPr>
            <w:rFonts w:hint="cs"/>
            <w:rtl/>
          </w:rPr>
          <w:t xml:space="preserve"> متوالی یک فرد که آن کالا در </w:t>
        </w:r>
        <w:proofErr w:type="spellStart"/>
        <w:r w:rsidR="00EC0325">
          <w:rPr>
            <w:rFonts w:hint="cs"/>
            <w:rtl/>
          </w:rPr>
          <w:t>آن</w:t>
        </w:r>
      </w:ins>
      <w:ins w:id="1870" w:author="Sajjad Abed" w:date="2022-10-17T11:38:00Z">
        <w:r w:rsidR="002A2974">
          <w:rPr>
            <w:rFonts w:hint="cs"/>
            <w:rtl/>
          </w:rPr>
          <w:t>‌ها</w:t>
        </w:r>
        <w:proofErr w:type="spellEnd"/>
        <w:r w:rsidR="002A2974">
          <w:rPr>
            <w:rFonts w:hint="cs"/>
            <w:rtl/>
          </w:rPr>
          <w:t xml:space="preserve"> قرار داشته است چه مقداری است، </w:t>
        </w:r>
      </w:ins>
      <w:ins w:id="1871" w:author="Sajjad Abed" w:date="2022-10-17T11:39:00Z">
        <w:r w:rsidR="002A2974">
          <w:rPr>
            <w:rFonts w:hint="cs"/>
            <w:rtl/>
          </w:rPr>
          <w:t>از</w:t>
        </w:r>
      </w:ins>
      <w:ins w:id="1872" w:author="Sajjad Abed" w:date="2022-10-17T11:40:00Z">
        <w:r w:rsidR="002A2974">
          <w:rPr>
            <w:rFonts w:hint="cs"/>
            <w:rtl/>
          </w:rPr>
          <w:t xml:space="preserve"> </w:t>
        </w:r>
        <w:proofErr w:type="spellStart"/>
        <w:r w:rsidR="002A2974">
          <w:rPr>
            <w:rFonts w:hint="cs"/>
            <w:rtl/>
          </w:rPr>
          <w:t>ویژگی‌هایی</w:t>
        </w:r>
        <w:proofErr w:type="spellEnd"/>
        <w:r w:rsidR="002A2974">
          <w:rPr>
            <w:rFonts w:hint="cs"/>
            <w:rtl/>
          </w:rPr>
          <w:t xml:space="preserve"> هستند که افزایش و کاهش آنان می‌‌تواند تاثیر مستقیمی در احتمال یک گزینه داشته باشند.</w:t>
        </w:r>
      </w:ins>
      <w:ins w:id="1873" w:author="Sajjad Abed" w:date="2022-10-17T11:42:00Z">
        <w:r w:rsidR="002A2974">
          <w:rPr>
            <w:rFonts w:hint="cs"/>
            <w:rtl/>
          </w:rPr>
          <w:t xml:space="preserve"> </w:t>
        </w:r>
      </w:ins>
      <w:ins w:id="1874" w:author="Sajjad Abed" w:date="2022-10-17T11:43:00Z">
        <w:r w:rsidR="002A2974">
          <w:rPr>
            <w:rFonts w:hint="cs"/>
            <w:rtl/>
          </w:rPr>
          <w:t xml:space="preserve">اما </w:t>
        </w:r>
      </w:ins>
      <w:ins w:id="1875" w:author="Sajjad Abed" w:date="2022-10-17T11:45:00Z">
        <w:r w:rsidR="002A2974">
          <w:rPr>
            <w:rFonts w:hint="cs"/>
            <w:rtl/>
          </w:rPr>
          <w:t xml:space="preserve">اگر به یک ویژگی مانند تعداد روزی که از خرید آخر گذشته است نگاه کنیم، </w:t>
        </w:r>
      </w:ins>
      <w:ins w:id="1876" w:author="Sajjad Abed" w:date="2022-10-17T11:46:00Z">
        <w:r w:rsidR="002A2974">
          <w:rPr>
            <w:rFonts w:hint="cs"/>
            <w:rtl/>
          </w:rPr>
          <w:t xml:space="preserve">تاثیر این ویژگی وابسته به آن است که </w:t>
        </w:r>
      </w:ins>
      <w:ins w:id="1877" w:author="Sajjad Abed" w:date="2022-10-17T13:53:00Z">
        <w:r w:rsidR="008E10BA">
          <w:rPr>
            <w:rFonts w:hint="cs"/>
            <w:rtl/>
          </w:rPr>
          <w:t xml:space="preserve">به طور </w:t>
        </w:r>
      </w:ins>
      <w:ins w:id="1878" w:author="Sajjad Abed" w:date="2022-10-17T14:04:00Z">
        <w:r w:rsidR="00097684">
          <w:rPr>
            <w:rFonts w:hint="cs"/>
            <w:rtl/>
          </w:rPr>
          <w:t>میانگین</w:t>
        </w:r>
      </w:ins>
      <w:ins w:id="1879" w:author="Sajjad Abed" w:date="2022-10-17T13:53:00Z">
        <w:r w:rsidR="008E10BA">
          <w:rPr>
            <w:rFonts w:hint="cs"/>
            <w:rtl/>
          </w:rPr>
          <w:t xml:space="preserve"> فاصله‌ی بین </w:t>
        </w:r>
        <w:proofErr w:type="spellStart"/>
        <w:r w:rsidR="008E10BA">
          <w:rPr>
            <w:rFonts w:hint="cs"/>
            <w:rtl/>
          </w:rPr>
          <w:t>خریدهای</w:t>
        </w:r>
        <w:proofErr w:type="spellEnd"/>
        <w:r w:rsidR="008E10BA">
          <w:rPr>
            <w:rFonts w:hint="cs"/>
            <w:rtl/>
          </w:rPr>
          <w:t xml:space="preserve"> آن فرد چند روز است، </w:t>
        </w:r>
      </w:ins>
      <w:ins w:id="1880" w:author="Sajjad Abed" w:date="2022-10-17T14:04:00Z">
        <w:r w:rsidR="00097684">
          <w:rPr>
            <w:rFonts w:hint="cs"/>
            <w:rtl/>
          </w:rPr>
          <w:t>میانگین فاصله‌ی بین</w:t>
        </w:r>
      </w:ins>
      <w:ins w:id="1881" w:author="Sajjad Abed" w:date="2022-10-17T14:05:00Z">
        <w:r w:rsidR="00097684">
          <w:rPr>
            <w:rFonts w:hint="cs"/>
            <w:rtl/>
          </w:rPr>
          <w:t xml:space="preserve"> دو</w:t>
        </w:r>
      </w:ins>
      <w:ins w:id="1882" w:author="Sajjad Abed" w:date="2022-10-17T14:04:00Z">
        <w:r w:rsidR="00097684">
          <w:rPr>
            <w:rFonts w:hint="cs"/>
            <w:rtl/>
          </w:rPr>
          <w:t xml:space="preserve"> خرید از آن کتگوری چند روز است و میانگین </w:t>
        </w:r>
      </w:ins>
      <w:ins w:id="1883" w:author="Sajjad Abed" w:date="2022-10-17T14:05:00Z">
        <w:r w:rsidR="00097684">
          <w:rPr>
            <w:rFonts w:hint="cs"/>
            <w:rtl/>
          </w:rPr>
          <w:t>فاصله‌ی بین دو خرید از آن کتگوری برای آن شخص چند روز است.</w:t>
        </w:r>
      </w:ins>
      <w:ins w:id="1884" w:author="Sajjad Abed" w:date="2022-10-17T14:11:00Z">
        <w:r w:rsidR="00097684">
          <w:rPr>
            <w:rFonts w:hint="cs"/>
            <w:rtl/>
          </w:rPr>
          <w:t xml:space="preserve"> یا اگر ویژگی نسبت قیمت </w:t>
        </w:r>
      </w:ins>
      <w:ins w:id="1885" w:author="Sajjad Abed" w:date="2022-10-17T14:12:00Z">
        <w:r w:rsidR="00097684">
          <w:rPr>
            <w:rFonts w:hint="cs"/>
            <w:rtl/>
          </w:rPr>
          <w:t xml:space="preserve">به تعداد روزی که از آن گذشته زمانی معنا پیدا می‌کند که آن را نسبت به </w:t>
        </w:r>
        <w:proofErr w:type="spellStart"/>
        <w:r w:rsidR="00097684" w:rsidRPr="00274236">
          <w:rPr>
            <w:rFonts w:hint="cs"/>
            <w:rtl/>
          </w:rPr>
          <w:t>ویژگی‌های</w:t>
        </w:r>
        <w:proofErr w:type="spellEnd"/>
        <w:r w:rsidR="00097684" w:rsidRPr="00274236">
          <w:rPr>
            <w:rFonts w:hint="cs"/>
            <w:rtl/>
          </w:rPr>
          <w:t xml:space="preserve"> </w:t>
        </w:r>
        <w:r w:rsidR="00097684" w:rsidRPr="00274236">
          <w:t>"</w:t>
        </w:r>
      </w:ins>
      <w:ins w:id="1886" w:author="Sajjad Abed" w:date="2022-10-17T14:13:00Z">
        <w:r w:rsidR="00274236" w:rsidRPr="00274236">
          <w:rPr>
            <w:rFonts w:hint="cs"/>
            <w:rtl/>
          </w:rPr>
          <w:t>میانگین نسبت قیمت به روز برای آن کتگوری</w:t>
        </w:r>
      </w:ins>
      <w:ins w:id="1887" w:author="Sajjad Abed" w:date="2022-10-17T14:12:00Z">
        <w:r w:rsidR="00097684" w:rsidRPr="00274236">
          <w:t>"</w:t>
        </w:r>
      </w:ins>
      <w:ins w:id="1888" w:author="Sajjad Abed" w:date="2022-10-17T14:13:00Z">
        <w:r w:rsidR="00274236" w:rsidRPr="00274236">
          <w:rPr>
            <w:rFonts w:hint="cs"/>
            <w:rtl/>
          </w:rPr>
          <w:t xml:space="preserve">و </w:t>
        </w:r>
      </w:ins>
      <w:ins w:id="1889" w:author="Sajjad Abed" w:date="2022-10-17T14:12:00Z">
        <w:r w:rsidR="00097684" w:rsidRPr="00274236">
          <w:t>"</w:t>
        </w:r>
      </w:ins>
      <w:ins w:id="1890" w:author="Sajjad Abed" w:date="2022-10-17T14:13:00Z">
        <w:r w:rsidR="00274236" w:rsidRPr="00274236">
          <w:rPr>
            <w:rFonts w:hint="cs"/>
            <w:rtl/>
          </w:rPr>
          <w:t xml:space="preserve"> میانگین نسبت قیمت به روز آن کتگوری برای آن شخص</w:t>
        </w:r>
      </w:ins>
      <w:ins w:id="1891" w:author="Sajjad Abed" w:date="2022-10-17T14:12:00Z">
        <w:r w:rsidR="00097684" w:rsidRPr="00274236">
          <w:t>"</w:t>
        </w:r>
      </w:ins>
      <w:ins w:id="1892" w:author="Sajjad Abed" w:date="2022-10-17T14:15:00Z">
        <w:r w:rsidR="00274236">
          <w:rPr>
            <w:rFonts w:hint="cs"/>
            <w:rtl/>
          </w:rPr>
          <w:t xml:space="preserve"> معنی پیدا می‌کند</w:t>
        </w:r>
      </w:ins>
      <w:ins w:id="1893" w:author="Sajjad Abed" w:date="2022-10-17T14:28:00Z">
        <w:r w:rsidR="00826FFC">
          <w:rPr>
            <w:rFonts w:hint="cs"/>
            <w:rtl/>
          </w:rPr>
          <w:t xml:space="preserve">. حال اگر </w:t>
        </w:r>
        <w:proofErr w:type="spellStart"/>
        <w:r w:rsidR="00826FFC">
          <w:rPr>
            <w:rFonts w:hint="cs"/>
            <w:rtl/>
          </w:rPr>
          <w:t>ویژگی‌هایی</w:t>
        </w:r>
        <w:proofErr w:type="spellEnd"/>
        <w:r w:rsidR="00826FFC">
          <w:rPr>
            <w:rFonts w:hint="cs"/>
            <w:rtl/>
          </w:rPr>
          <w:t xml:space="preserve"> که نسب</w:t>
        </w:r>
      </w:ins>
      <w:ins w:id="1894" w:author="Sajjad Abed" w:date="2022-10-17T14:29:00Z">
        <w:r w:rsidR="00826FFC">
          <w:rPr>
            <w:rFonts w:hint="cs"/>
            <w:rtl/>
          </w:rPr>
          <w:t xml:space="preserve">ت این </w:t>
        </w:r>
        <w:proofErr w:type="spellStart"/>
        <w:r w:rsidR="00826FFC">
          <w:rPr>
            <w:rFonts w:hint="cs"/>
            <w:rtl/>
          </w:rPr>
          <w:t>ویژگی‌ها</w:t>
        </w:r>
        <w:proofErr w:type="spellEnd"/>
        <w:r w:rsidR="00826FFC">
          <w:rPr>
            <w:rFonts w:hint="cs"/>
            <w:rtl/>
          </w:rPr>
          <w:t xml:space="preserve"> را بیان کند داشته باشیم به نظر </w:t>
        </w:r>
        <w:proofErr w:type="spellStart"/>
        <w:r w:rsidR="00826FFC">
          <w:rPr>
            <w:rFonts w:hint="cs"/>
            <w:rtl/>
          </w:rPr>
          <w:t>می‌توان</w:t>
        </w:r>
      </w:ins>
      <w:ins w:id="1895" w:author="Sajjad Abed" w:date="2022-10-17T14:34:00Z">
        <w:r w:rsidR="00A421C0">
          <w:rPr>
            <w:rFonts w:hint="cs"/>
            <w:rtl/>
          </w:rPr>
          <w:t>ند</w:t>
        </w:r>
        <w:proofErr w:type="spellEnd"/>
        <w:r w:rsidR="00A421C0">
          <w:rPr>
            <w:rFonts w:hint="cs"/>
            <w:rtl/>
          </w:rPr>
          <w:t xml:space="preserve"> به بهبود م</w:t>
        </w:r>
      </w:ins>
      <w:ins w:id="1896" w:author="Sajjad Abed" w:date="2022-10-17T14:35:00Z">
        <w:r w:rsidR="00A421C0">
          <w:rPr>
            <w:rFonts w:hint="cs"/>
            <w:rtl/>
          </w:rPr>
          <w:t xml:space="preserve">دل کمک کنند. به این منظور </w:t>
        </w:r>
        <w:proofErr w:type="spellStart"/>
        <w:r w:rsidR="00A421C0">
          <w:rPr>
            <w:rFonts w:hint="cs"/>
            <w:rtl/>
          </w:rPr>
          <w:t>ویژگی‌های</w:t>
        </w:r>
        <w:proofErr w:type="spellEnd"/>
        <w:r w:rsidR="00A421C0">
          <w:rPr>
            <w:rFonts w:hint="cs"/>
            <w:rtl/>
          </w:rPr>
          <w:t xml:space="preserve"> زیر را ایجاد </w:t>
        </w:r>
        <w:proofErr w:type="spellStart"/>
        <w:r w:rsidR="00A421C0">
          <w:rPr>
            <w:rFonts w:hint="cs"/>
            <w:rtl/>
          </w:rPr>
          <w:t>می‌کنیم</w:t>
        </w:r>
        <w:proofErr w:type="spellEnd"/>
        <w:r w:rsidR="00A421C0">
          <w:rPr>
            <w:rFonts w:hint="cs"/>
            <w:rtl/>
          </w:rPr>
          <w:t>.</w:t>
        </w:r>
      </w:ins>
    </w:p>
    <w:p w14:paraId="0F4ADB08" w14:textId="4091CF6E" w:rsidR="00A421C0" w:rsidRDefault="00A421C0" w:rsidP="00C21291">
      <w:pPr>
        <w:pStyle w:val="ListParagraph"/>
        <w:numPr>
          <w:ilvl w:val="0"/>
          <w:numId w:val="34"/>
        </w:numPr>
        <w:ind w:left="360" w:firstLine="90"/>
        <w:rPr>
          <w:ins w:id="1897" w:author="Sajjad Abed" w:date="2022-10-17T14:37:00Z"/>
        </w:rPr>
      </w:pPr>
      <w:proofErr w:type="spellStart"/>
      <w:ins w:id="1898" w:author="Sajjad Abed" w:date="2022-10-17T14:37:00Z">
        <w:r w:rsidRPr="00A421C0">
          <w:t>days_between_cat_orders</w:t>
        </w:r>
        <w:proofErr w:type="spellEnd"/>
        <w:r>
          <w:rPr>
            <w:rFonts w:hint="cs"/>
            <w:rtl/>
          </w:rPr>
          <w:t>:</w:t>
        </w:r>
      </w:ins>
      <w:ins w:id="1899" w:author="Sajjad Abed" w:date="2022-10-17T14:46:00Z">
        <w:r>
          <w:rPr>
            <w:rFonts w:hint="cs"/>
            <w:rtl/>
          </w:rPr>
          <w:t xml:space="preserve"> میانگین فاصله‌ی بین دو سفارش را برای هر کتگوری نشان </w:t>
        </w:r>
        <w:proofErr w:type="spellStart"/>
        <w:r>
          <w:rPr>
            <w:rFonts w:hint="cs"/>
            <w:rtl/>
          </w:rPr>
          <w:t>می‌دهد</w:t>
        </w:r>
        <w:proofErr w:type="spellEnd"/>
        <w:r>
          <w:rPr>
            <w:rFonts w:hint="cs"/>
            <w:rtl/>
          </w:rPr>
          <w:t>. (میان کل مشتریان)</w:t>
        </w:r>
      </w:ins>
    </w:p>
    <w:p w14:paraId="0C316A3C" w14:textId="26CCCCD7" w:rsidR="00A421C0" w:rsidRDefault="00A421C0" w:rsidP="00C21291">
      <w:pPr>
        <w:pStyle w:val="ListParagraph"/>
        <w:numPr>
          <w:ilvl w:val="0"/>
          <w:numId w:val="34"/>
        </w:numPr>
        <w:ind w:left="360" w:firstLine="90"/>
        <w:rPr>
          <w:ins w:id="1900" w:author="Sajjad Abed" w:date="2022-10-17T14:37:00Z"/>
        </w:rPr>
      </w:pPr>
      <w:proofErr w:type="spellStart"/>
      <w:ins w:id="1901" w:author="Sajjad Abed" w:date="2022-10-17T14:37:00Z">
        <w:r w:rsidRPr="00A421C0">
          <w:t>days_between_user_cat_orders</w:t>
        </w:r>
        <w:proofErr w:type="spellEnd"/>
        <w:r>
          <w:rPr>
            <w:rFonts w:hint="cs"/>
            <w:rtl/>
          </w:rPr>
          <w:t>:</w:t>
        </w:r>
      </w:ins>
      <w:ins w:id="1902" w:author="Sajjad Abed" w:date="2022-10-17T14:46:00Z">
        <w:r>
          <w:rPr>
            <w:rFonts w:hint="cs"/>
            <w:rtl/>
          </w:rPr>
          <w:t xml:space="preserve"> میانگین فاصله‌ی بین دو سفارش را برای هر کتگوری نشان </w:t>
        </w:r>
        <w:proofErr w:type="spellStart"/>
        <w:r>
          <w:rPr>
            <w:rFonts w:hint="cs"/>
            <w:rtl/>
          </w:rPr>
          <w:t>می‌دهد</w:t>
        </w:r>
        <w:proofErr w:type="spellEnd"/>
        <w:r>
          <w:rPr>
            <w:rFonts w:hint="cs"/>
            <w:rtl/>
          </w:rPr>
          <w:t>. (برای همان مشتری)</w:t>
        </w:r>
      </w:ins>
    </w:p>
    <w:p w14:paraId="7A5FCB0D" w14:textId="236DEF36" w:rsidR="00A421C0" w:rsidRDefault="00A421C0" w:rsidP="00C21291">
      <w:pPr>
        <w:pStyle w:val="ListParagraph"/>
        <w:numPr>
          <w:ilvl w:val="0"/>
          <w:numId w:val="34"/>
        </w:numPr>
        <w:ind w:left="360" w:firstLine="90"/>
        <w:rPr>
          <w:ins w:id="1903" w:author="Sajjad Abed" w:date="2022-10-17T14:37:00Z"/>
        </w:rPr>
      </w:pPr>
      <w:proofErr w:type="spellStart"/>
      <w:ins w:id="1904" w:author="Sajjad Abed" w:date="2022-10-17T14:37:00Z">
        <w:r w:rsidRPr="00A421C0">
          <w:t>since_prior_days_cat_ratio</w:t>
        </w:r>
        <w:proofErr w:type="spellEnd"/>
        <w:r>
          <w:rPr>
            <w:rFonts w:hint="cs"/>
            <w:rtl/>
          </w:rPr>
          <w:t>:</w:t>
        </w:r>
      </w:ins>
      <w:ins w:id="1905" w:author="Sajjad Abed" w:date="2022-10-17T14:55:00Z">
        <w:r w:rsidR="00C7631C">
          <w:rPr>
            <w:rFonts w:hint="cs"/>
            <w:rtl/>
          </w:rPr>
          <w:t xml:space="preserve"> نسبت تعداد روز</w:t>
        </w:r>
      </w:ins>
      <w:ins w:id="1906" w:author="Sajjad Abed" w:date="2022-10-17T14:56:00Z">
        <w:r w:rsidR="00C7631C">
          <w:rPr>
            <w:rFonts w:hint="cs"/>
            <w:rtl/>
          </w:rPr>
          <w:t xml:space="preserve"> گذشته از سفارش قبلی به </w:t>
        </w:r>
      </w:ins>
      <w:proofErr w:type="spellStart"/>
      <w:ins w:id="1907" w:author="Sajjad Abed" w:date="2022-10-17T14:57:00Z">
        <w:r w:rsidR="00C21291">
          <w:rPr>
            <w:rFonts w:hint="cs"/>
            <w:rtl/>
          </w:rPr>
          <w:t>ویژگیِ</w:t>
        </w:r>
        <w:proofErr w:type="spellEnd"/>
        <w:r w:rsidR="00C21291">
          <w:rPr>
            <w:rFonts w:hint="cs"/>
            <w:rtl/>
          </w:rPr>
          <w:t xml:space="preserve"> </w:t>
        </w:r>
        <w:proofErr w:type="spellStart"/>
        <w:r w:rsidR="00C21291" w:rsidRPr="00C21291">
          <w:t>days_between_cat_orders</w:t>
        </w:r>
      </w:ins>
      <w:proofErr w:type="spellEnd"/>
      <w:ins w:id="1908" w:author="Sajjad Abed" w:date="2022-10-17T14:58:00Z">
        <w:r w:rsidR="00C21291">
          <w:rPr>
            <w:rFonts w:hint="cs"/>
            <w:rtl/>
          </w:rPr>
          <w:t xml:space="preserve"> نشان </w:t>
        </w:r>
        <w:proofErr w:type="spellStart"/>
        <w:r w:rsidR="00C21291">
          <w:rPr>
            <w:rFonts w:hint="cs"/>
            <w:rtl/>
          </w:rPr>
          <w:t>می‌دهد</w:t>
        </w:r>
        <w:proofErr w:type="spellEnd"/>
        <w:r w:rsidR="00C21291">
          <w:rPr>
            <w:rFonts w:hint="cs"/>
            <w:rtl/>
          </w:rPr>
          <w:t>.</w:t>
        </w:r>
      </w:ins>
    </w:p>
    <w:p w14:paraId="48E79B8E" w14:textId="309AF9BF" w:rsidR="00A421C0" w:rsidRDefault="00A421C0" w:rsidP="00C21291">
      <w:pPr>
        <w:pStyle w:val="ListParagraph"/>
        <w:numPr>
          <w:ilvl w:val="0"/>
          <w:numId w:val="34"/>
        </w:numPr>
        <w:ind w:left="360" w:firstLine="90"/>
        <w:rPr>
          <w:ins w:id="1909" w:author="Sajjad Abed" w:date="2022-10-17T14:37:00Z"/>
        </w:rPr>
      </w:pPr>
      <w:proofErr w:type="spellStart"/>
      <w:ins w:id="1910" w:author="Sajjad Abed" w:date="2022-10-17T14:37:00Z">
        <w:r w:rsidRPr="00A421C0">
          <w:t>since_prior_days_ratio</w:t>
        </w:r>
        <w:proofErr w:type="spellEnd"/>
        <w:r>
          <w:rPr>
            <w:rFonts w:hint="cs"/>
            <w:rtl/>
          </w:rPr>
          <w:t>:</w:t>
        </w:r>
      </w:ins>
      <w:ins w:id="1911" w:author="Sajjad Abed" w:date="2022-10-17T15:00:00Z">
        <w:r w:rsidR="00C21291">
          <w:rPr>
            <w:rFonts w:hint="cs"/>
            <w:rtl/>
          </w:rPr>
          <w:t xml:space="preserve"> نسبت تعداد روز گذشته از سفارش قبلی به میانگین فاصله‌ی بین دو سفارش آن شخص نشان </w:t>
        </w:r>
        <w:proofErr w:type="spellStart"/>
        <w:r w:rsidR="00C21291">
          <w:rPr>
            <w:rFonts w:hint="cs"/>
            <w:rtl/>
          </w:rPr>
          <w:t>می‌دهد</w:t>
        </w:r>
        <w:proofErr w:type="spellEnd"/>
        <w:r w:rsidR="00C21291">
          <w:rPr>
            <w:rFonts w:hint="cs"/>
            <w:rtl/>
          </w:rPr>
          <w:t>.</w:t>
        </w:r>
      </w:ins>
    </w:p>
    <w:p w14:paraId="0218653A" w14:textId="446BDF04" w:rsidR="00A421C0" w:rsidRDefault="00A421C0" w:rsidP="00C21291">
      <w:pPr>
        <w:pStyle w:val="ListParagraph"/>
        <w:numPr>
          <w:ilvl w:val="0"/>
          <w:numId w:val="34"/>
        </w:numPr>
        <w:ind w:left="360" w:firstLine="90"/>
        <w:rPr>
          <w:ins w:id="1912" w:author="Sajjad Abed" w:date="2022-10-17T14:37:00Z"/>
        </w:rPr>
      </w:pPr>
      <w:proofErr w:type="spellStart"/>
      <w:ins w:id="1913" w:author="Sajjad Abed" w:date="2022-10-17T14:37:00Z">
        <w:r w:rsidRPr="00A421C0">
          <w:t>since_prior_days_user_cat_ratio</w:t>
        </w:r>
        <w:proofErr w:type="spellEnd"/>
        <w:r>
          <w:rPr>
            <w:rFonts w:hint="cs"/>
            <w:rtl/>
          </w:rPr>
          <w:t>:</w:t>
        </w:r>
      </w:ins>
      <w:ins w:id="1914" w:author="Sajjad Abed" w:date="2022-10-17T15:00:00Z">
        <w:r w:rsidR="00C21291" w:rsidRPr="00C21291">
          <w:rPr>
            <w:rFonts w:hint="cs"/>
            <w:rtl/>
          </w:rPr>
          <w:t xml:space="preserve"> </w:t>
        </w:r>
        <w:r w:rsidR="00C21291">
          <w:rPr>
            <w:rFonts w:hint="cs"/>
            <w:rtl/>
          </w:rPr>
          <w:t xml:space="preserve">نسبت تعداد روز گذشته از سفارش قبلی به </w:t>
        </w:r>
        <w:proofErr w:type="spellStart"/>
        <w:r w:rsidR="00C21291">
          <w:rPr>
            <w:rFonts w:hint="cs"/>
            <w:rtl/>
          </w:rPr>
          <w:t>ویژگیِ</w:t>
        </w:r>
        <w:proofErr w:type="spellEnd"/>
        <w:r w:rsidR="00C21291" w:rsidRPr="00C21291">
          <w:t xml:space="preserve"> </w:t>
        </w:r>
        <w:proofErr w:type="spellStart"/>
        <w:r w:rsidR="00C21291" w:rsidRPr="00C21291">
          <w:t>days_between_cat_orders</w:t>
        </w:r>
        <w:proofErr w:type="spellEnd"/>
        <w:r w:rsidR="00C21291">
          <w:rPr>
            <w:rFonts w:hint="cs"/>
            <w:rtl/>
          </w:rPr>
          <w:t xml:space="preserve"> نشان </w:t>
        </w:r>
        <w:proofErr w:type="spellStart"/>
        <w:r w:rsidR="00C21291">
          <w:rPr>
            <w:rFonts w:hint="cs"/>
            <w:rtl/>
          </w:rPr>
          <w:t>می‌دهد</w:t>
        </w:r>
        <w:proofErr w:type="spellEnd"/>
        <w:r w:rsidR="00C21291">
          <w:rPr>
            <w:rFonts w:hint="cs"/>
            <w:rtl/>
          </w:rPr>
          <w:t>.</w:t>
        </w:r>
      </w:ins>
    </w:p>
    <w:p w14:paraId="2EA8A7F9" w14:textId="75213453" w:rsidR="00A421C0" w:rsidRDefault="00A421C0" w:rsidP="00C21291">
      <w:pPr>
        <w:pStyle w:val="ListParagraph"/>
        <w:numPr>
          <w:ilvl w:val="0"/>
          <w:numId w:val="34"/>
        </w:numPr>
        <w:ind w:left="360" w:firstLine="90"/>
        <w:rPr>
          <w:ins w:id="1915" w:author="Sajjad Abed" w:date="2022-10-17T14:37:00Z"/>
        </w:rPr>
      </w:pPr>
      <w:proofErr w:type="spellStart"/>
      <w:ins w:id="1916" w:author="Sajjad Abed" w:date="2022-10-17T14:37:00Z">
        <w:r w:rsidRPr="00A421C0">
          <w:lastRenderedPageBreak/>
          <w:t>user_DPR_tot_ratio</w:t>
        </w:r>
        <w:proofErr w:type="spellEnd"/>
        <w:r>
          <w:rPr>
            <w:rFonts w:hint="cs"/>
            <w:rtl/>
          </w:rPr>
          <w:t>:</w:t>
        </w:r>
      </w:ins>
      <w:ins w:id="1917" w:author="Sajjad Abed" w:date="2022-10-17T15:00:00Z">
        <w:r w:rsidR="00C21291">
          <w:rPr>
            <w:rFonts w:hint="cs"/>
            <w:rtl/>
          </w:rPr>
          <w:t xml:space="preserve"> </w:t>
        </w:r>
      </w:ins>
      <w:ins w:id="1918" w:author="Sajjad Abed" w:date="2022-10-17T15:03:00Z">
        <w:r w:rsidR="00C21291">
          <w:rPr>
            <w:rFonts w:hint="cs"/>
            <w:rtl/>
          </w:rPr>
          <w:t>نسبت ویژگی</w:t>
        </w:r>
      </w:ins>
      <w:ins w:id="1919" w:author="Sajjad Abed" w:date="2022-10-17T15:05:00Z">
        <w:r w:rsidR="00C21291">
          <w:rPr>
            <w:rFonts w:hint="cs"/>
            <w:rtl/>
          </w:rPr>
          <w:t xml:space="preserve"> </w:t>
        </w:r>
        <w:proofErr w:type="spellStart"/>
        <w:r w:rsidR="00C21291" w:rsidRPr="00C21291">
          <w:t>user_days_price_ratio_since_prior</w:t>
        </w:r>
        <w:proofErr w:type="spellEnd"/>
        <w:r w:rsidR="00C21291">
          <w:rPr>
            <w:rFonts w:hint="cs"/>
            <w:rtl/>
          </w:rPr>
          <w:t xml:space="preserve"> به ویژگی </w:t>
        </w:r>
      </w:ins>
      <w:proofErr w:type="spellStart"/>
      <w:ins w:id="1920" w:author="Sajjad Abed" w:date="2022-10-17T15:07:00Z">
        <w:r w:rsidR="00464074" w:rsidRPr="00464074">
          <w:t>ave_price_day_ratio</w:t>
        </w:r>
        <w:proofErr w:type="spellEnd"/>
        <w:r w:rsidR="00464074" w:rsidRPr="00464074">
          <w:rPr>
            <w:rFonts w:hint="cs"/>
            <w:rtl/>
          </w:rPr>
          <w:t xml:space="preserve"> </w:t>
        </w:r>
      </w:ins>
      <w:ins w:id="1921" w:author="Sajjad Abed" w:date="2022-10-17T15:05:00Z">
        <w:r w:rsidR="00C21291">
          <w:rPr>
            <w:rFonts w:hint="cs"/>
            <w:rtl/>
          </w:rPr>
          <w:t xml:space="preserve">را نشان </w:t>
        </w:r>
        <w:proofErr w:type="spellStart"/>
        <w:r w:rsidR="00C21291">
          <w:rPr>
            <w:rFonts w:hint="cs"/>
            <w:rtl/>
          </w:rPr>
          <w:t>می‌دهد</w:t>
        </w:r>
        <w:proofErr w:type="spellEnd"/>
        <w:r w:rsidR="00C21291">
          <w:rPr>
            <w:rFonts w:hint="cs"/>
            <w:rtl/>
          </w:rPr>
          <w:t>.</w:t>
        </w:r>
      </w:ins>
    </w:p>
    <w:p w14:paraId="72AE9F4C" w14:textId="69181AAA" w:rsidR="00A421C0" w:rsidRDefault="00A421C0" w:rsidP="00C21291">
      <w:pPr>
        <w:pStyle w:val="ListParagraph"/>
        <w:numPr>
          <w:ilvl w:val="0"/>
          <w:numId w:val="34"/>
        </w:numPr>
        <w:ind w:left="360" w:firstLine="90"/>
        <w:rPr>
          <w:ins w:id="1922" w:author="Sajjad Abed" w:date="2022-10-17T14:37:00Z"/>
        </w:rPr>
      </w:pPr>
      <w:proofErr w:type="spellStart"/>
      <w:ins w:id="1923" w:author="Sajjad Abed" w:date="2022-10-17T14:37:00Z">
        <w:r w:rsidRPr="00A421C0">
          <w:t>user_DPR_user_ratio</w:t>
        </w:r>
        <w:proofErr w:type="spellEnd"/>
        <w:r>
          <w:rPr>
            <w:rFonts w:hint="cs"/>
            <w:rtl/>
          </w:rPr>
          <w:t>:</w:t>
        </w:r>
      </w:ins>
      <w:ins w:id="1924" w:author="Sajjad Abed" w:date="2022-10-17T15:06:00Z">
        <w:r w:rsidR="00C21291" w:rsidRPr="00C21291">
          <w:rPr>
            <w:rFonts w:hint="cs"/>
            <w:rtl/>
          </w:rPr>
          <w:t xml:space="preserve"> </w:t>
        </w:r>
        <w:r w:rsidR="00C21291">
          <w:rPr>
            <w:rFonts w:hint="cs"/>
            <w:rtl/>
          </w:rPr>
          <w:t xml:space="preserve">نسبت ویژگی </w:t>
        </w:r>
        <w:proofErr w:type="spellStart"/>
        <w:r w:rsidR="00C21291" w:rsidRPr="00C21291">
          <w:t>user_days_price_ratio_since_prior</w:t>
        </w:r>
        <w:proofErr w:type="spellEnd"/>
        <w:r w:rsidR="00C21291">
          <w:rPr>
            <w:rFonts w:hint="cs"/>
            <w:rtl/>
          </w:rPr>
          <w:t xml:space="preserve"> به ویژگی </w:t>
        </w:r>
      </w:ins>
      <w:proofErr w:type="spellStart"/>
      <w:ins w:id="1925" w:author="Sajjad Abed" w:date="2022-10-17T15:07:00Z">
        <w:r w:rsidR="00C21291" w:rsidRPr="00C21291">
          <w:t>user_ave_price_day_ratio</w:t>
        </w:r>
        <w:proofErr w:type="spellEnd"/>
        <w:r w:rsidR="00C21291">
          <w:rPr>
            <w:rFonts w:hint="cs"/>
            <w:rtl/>
          </w:rPr>
          <w:t xml:space="preserve"> </w:t>
        </w:r>
        <w:r w:rsidR="00464074">
          <w:rPr>
            <w:rFonts w:hint="cs"/>
            <w:rtl/>
          </w:rPr>
          <w:t xml:space="preserve">نشان </w:t>
        </w:r>
        <w:proofErr w:type="spellStart"/>
        <w:r w:rsidR="00464074">
          <w:rPr>
            <w:rFonts w:hint="cs"/>
            <w:rtl/>
          </w:rPr>
          <w:t>می‌دهد</w:t>
        </w:r>
        <w:proofErr w:type="spellEnd"/>
        <w:r w:rsidR="00464074">
          <w:rPr>
            <w:rFonts w:hint="cs"/>
            <w:rtl/>
          </w:rPr>
          <w:t>.</w:t>
        </w:r>
      </w:ins>
      <w:ins w:id="1926" w:author="Sajjad Abed" w:date="2022-10-17T15:14:00Z">
        <w:r w:rsidR="00464074">
          <w:rPr>
            <w:rFonts w:hint="cs"/>
            <w:rtl/>
          </w:rPr>
          <w:t xml:space="preserve"> </w:t>
        </w:r>
      </w:ins>
    </w:p>
    <w:p w14:paraId="1B2AB589" w14:textId="1875693F" w:rsidR="00A421C0" w:rsidRDefault="00A421C0" w:rsidP="00C21291">
      <w:pPr>
        <w:pStyle w:val="ListParagraph"/>
        <w:numPr>
          <w:ilvl w:val="0"/>
          <w:numId w:val="34"/>
        </w:numPr>
        <w:ind w:left="360" w:firstLine="90"/>
        <w:rPr>
          <w:ins w:id="1927" w:author="Sajjad Abed" w:date="2022-10-17T15:15:00Z"/>
        </w:rPr>
      </w:pPr>
      <w:proofErr w:type="spellStart"/>
      <w:ins w:id="1928" w:author="Sajjad Abed" w:date="2022-10-17T14:37:00Z">
        <w:r w:rsidRPr="00A421C0">
          <w:t>user_unique_cat_ratio</w:t>
        </w:r>
        <w:proofErr w:type="spellEnd"/>
        <w:r>
          <w:rPr>
            <w:rFonts w:hint="cs"/>
            <w:rtl/>
          </w:rPr>
          <w:t>:</w:t>
        </w:r>
      </w:ins>
      <w:ins w:id="1929" w:author="Sajjad Abed" w:date="2022-10-17T15:14:00Z">
        <w:r w:rsidR="00464074">
          <w:rPr>
            <w:rFonts w:hint="cs"/>
            <w:rtl/>
          </w:rPr>
          <w:t xml:space="preserve"> نشان </w:t>
        </w:r>
        <w:proofErr w:type="spellStart"/>
        <w:r w:rsidR="00464074">
          <w:rPr>
            <w:rFonts w:hint="cs"/>
            <w:rtl/>
          </w:rPr>
          <w:t>می</w:t>
        </w:r>
        <w:r w:rsidR="00464074">
          <w:rPr>
            <w:rFonts w:hint="cs"/>
            <w:u w:val="words"/>
            <w:rtl/>
          </w:rPr>
          <w:t>‌</w:t>
        </w:r>
        <w:r w:rsidR="00464074">
          <w:rPr>
            <w:rFonts w:hint="cs"/>
            <w:rtl/>
          </w:rPr>
          <w:t>دهد</w:t>
        </w:r>
        <w:proofErr w:type="spellEnd"/>
        <w:r w:rsidR="00464074">
          <w:rPr>
            <w:rFonts w:hint="cs"/>
            <w:rtl/>
          </w:rPr>
          <w:t xml:space="preserve"> چند درصد از کا</w:t>
        </w:r>
      </w:ins>
      <w:ins w:id="1930" w:author="Sajjad Abed" w:date="2022-10-17T15:15:00Z">
        <w:r w:rsidR="00464074">
          <w:rPr>
            <w:rFonts w:hint="cs"/>
            <w:rtl/>
          </w:rPr>
          <w:t xml:space="preserve">لاهای یک مشتری کالاهایی هستن که برای بار اول خریده شده </w:t>
        </w:r>
        <w:proofErr w:type="spellStart"/>
        <w:r w:rsidR="00464074">
          <w:rPr>
            <w:rFonts w:hint="cs"/>
            <w:rtl/>
          </w:rPr>
          <w:t>اند</w:t>
        </w:r>
        <w:proofErr w:type="spellEnd"/>
        <w:r w:rsidR="00464074">
          <w:rPr>
            <w:rFonts w:hint="cs"/>
            <w:rtl/>
          </w:rPr>
          <w:t>.</w:t>
        </w:r>
      </w:ins>
    </w:p>
    <w:p w14:paraId="6B535D84" w14:textId="5794FBB6" w:rsidR="00464074" w:rsidRDefault="00464074" w:rsidP="00464074">
      <w:pPr>
        <w:rPr>
          <w:ins w:id="1931" w:author="Sajjad Abed" w:date="2022-10-17T16:27:00Z"/>
          <w:rtl/>
        </w:rPr>
      </w:pPr>
      <w:ins w:id="1932" w:author="Sajjad Abed" w:date="2022-10-17T15:15:00Z">
        <w:r>
          <w:rPr>
            <w:rFonts w:hint="cs"/>
            <w:rtl/>
          </w:rPr>
          <w:t>حال اگر فرض ما درست ب</w:t>
        </w:r>
      </w:ins>
      <w:ins w:id="1933" w:author="Sajjad Abed" w:date="2022-10-17T15:16:00Z">
        <w:r>
          <w:rPr>
            <w:rFonts w:hint="cs"/>
            <w:rtl/>
          </w:rPr>
          <w:t xml:space="preserve">اشد با این ۸ ویژگی جدیدی که به مدل اضافه </w:t>
        </w:r>
        <w:proofErr w:type="spellStart"/>
        <w:r>
          <w:rPr>
            <w:rFonts w:hint="cs"/>
            <w:rtl/>
          </w:rPr>
          <w:t>کرده‌ایم</w:t>
        </w:r>
        <w:proofErr w:type="spellEnd"/>
        <w:r>
          <w:rPr>
            <w:rFonts w:hint="cs"/>
            <w:rtl/>
          </w:rPr>
          <w:t xml:space="preserve"> انتظار داریم که معیار مدنظر ما یعنی </w:t>
        </w:r>
        <w:r>
          <w:t>f1-score</w:t>
        </w:r>
        <w:r>
          <w:rPr>
            <w:rFonts w:hint="cs"/>
            <w:rtl/>
          </w:rPr>
          <w:t xml:space="preserve"> بهبود داشته باشد.</w:t>
        </w:r>
      </w:ins>
      <w:ins w:id="1934" w:author="Sajjad Abed" w:date="2022-10-17T15:53:00Z">
        <w:r w:rsidR="00C211B3">
          <w:rPr>
            <w:rFonts w:hint="cs"/>
            <w:rtl/>
          </w:rPr>
          <w:t xml:space="preserve"> با </w:t>
        </w:r>
      </w:ins>
      <w:ins w:id="1935" w:author="Sajjad Abed" w:date="2022-10-17T15:56:00Z">
        <w:r w:rsidR="00C211B3">
          <w:rPr>
            <w:rFonts w:hint="cs"/>
            <w:rtl/>
          </w:rPr>
          <w:t xml:space="preserve">اجرا کردن مجدد </w:t>
        </w:r>
        <w:proofErr w:type="spellStart"/>
        <w:r w:rsidR="00C211B3">
          <w:rPr>
            <w:rFonts w:hint="cs"/>
            <w:rtl/>
          </w:rPr>
          <w:t>مدل‌های</w:t>
        </w:r>
      </w:ins>
      <w:proofErr w:type="spellEnd"/>
      <w:ins w:id="1936" w:author="Sajjad Abed" w:date="2022-10-17T15:58:00Z">
        <w:r w:rsidR="00C211B3">
          <w:rPr>
            <w:rFonts w:hint="cs"/>
            <w:rtl/>
          </w:rPr>
          <w:t xml:space="preserve"> جنگل تصادفی و </w:t>
        </w:r>
        <w:r w:rsidR="00C211B3">
          <w:t>XGBoost</w:t>
        </w:r>
        <w:r w:rsidR="00C211B3">
          <w:rPr>
            <w:rFonts w:hint="cs"/>
            <w:rtl/>
          </w:rPr>
          <w:t xml:space="preserve"> </w:t>
        </w:r>
      </w:ins>
      <w:ins w:id="1937" w:author="Sajjad Abed" w:date="2022-10-17T15:59:00Z">
        <w:r w:rsidR="00C211B3">
          <w:rPr>
            <w:rFonts w:hint="cs"/>
            <w:rtl/>
          </w:rPr>
          <w:t>در حالت جدید داریم:</w:t>
        </w:r>
      </w:ins>
    </w:p>
    <w:tbl>
      <w:tblPr>
        <w:tblStyle w:val="GridTable3-Accent3"/>
        <w:tblW w:w="9820" w:type="dxa"/>
        <w:tblInd w:w="5" w:type="dxa"/>
        <w:tblLook w:val="04A0" w:firstRow="1" w:lastRow="0" w:firstColumn="1" w:lastColumn="0" w:noHBand="0" w:noVBand="1"/>
      </w:tblPr>
      <w:tblGrid>
        <w:gridCol w:w="4140"/>
        <w:gridCol w:w="1530"/>
        <w:gridCol w:w="1440"/>
        <w:gridCol w:w="1350"/>
        <w:gridCol w:w="1360"/>
      </w:tblGrid>
      <w:tr w:rsidR="00B24235" w14:paraId="7094DA9C" w14:textId="77777777" w:rsidTr="00B24235">
        <w:trPr>
          <w:cnfStyle w:val="100000000000" w:firstRow="1" w:lastRow="0" w:firstColumn="0" w:lastColumn="0" w:oddVBand="0" w:evenVBand="0" w:oddHBand="0" w:evenHBand="0" w:firstRowFirstColumn="0" w:firstRowLastColumn="0" w:lastRowFirstColumn="0" w:lastRowLastColumn="0"/>
          <w:trHeight w:val="275"/>
          <w:ins w:id="1938" w:author="Sajjad Abed" w:date="2022-10-17T16:27:00Z"/>
        </w:trPr>
        <w:tc>
          <w:tcPr>
            <w:cnfStyle w:val="001000000100" w:firstRow="0" w:lastRow="0" w:firstColumn="1" w:lastColumn="0" w:oddVBand="0" w:evenVBand="0" w:oddHBand="0" w:evenHBand="0" w:firstRowFirstColumn="1" w:firstRowLastColumn="0" w:lastRowFirstColumn="0" w:lastRowLastColumn="0"/>
            <w:tcW w:w="4140" w:type="dxa"/>
          </w:tcPr>
          <w:p w14:paraId="7807EC3C" w14:textId="77777777" w:rsidR="00B24235" w:rsidRDefault="00B24235" w:rsidP="008514D5">
            <w:pPr>
              <w:bidi w:val="0"/>
              <w:rPr>
                <w:ins w:id="1939" w:author="Sajjad Abed" w:date="2022-10-17T16:27:00Z"/>
              </w:rPr>
            </w:pPr>
            <w:ins w:id="1940" w:author="Sajjad Abed" w:date="2022-10-17T16:27:00Z">
              <w:r>
                <w:t>Model</w:t>
              </w:r>
            </w:ins>
          </w:p>
        </w:tc>
        <w:tc>
          <w:tcPr>
            <w:tcW w:w="1530" w:type="dxa"/>
          </w:tcPr>
          <w:p w14:paraId="62FEBD98" w14:textId="77777777" w:rsidR="00B24235" w:rsidRDefault="00B24235" w:rsidP="008514D5">
            <w:pPr>
              <w:bidi w:val="0"/>
              <w:jc w:val="center"/>
              <w:cnfStyle w:val="100000000000" w:firstRow="1" w:lastRow="0" w:firstColumn="0" w:lastColumn="0" w:oddVBand="0" w:evenVBand="0" w:oddHBand="0" w:evenHBand="0" w:firstRowFirstColumn="0" w:firstRowLastColumn="0" w:lastRowFirstColumn="0" w:lastRowLastColumn="0"/>
              <w:rPr>
                <w:ins w:id="1941" w:author="Sajjad Abed" w:date="2022-10-17T16:27:00Z"/>
              </w:rPr>
            </w:pPr>
            <w:ins w:id="1942" w:author="Sajjad Abed" w:date="2022-10-17T16:27:00Z">
              <w:r>
                <w:t>Accuracy</w:t>
              </w:r>
            </w:ins>
          </w:p>
        </w:tc>
        <w:tc>
          <w:tcPr>
            <w:tcW w:w="1440" w:type="dxa"/>
          </w:tcPr>
          <w:p w14:paraId="61BC5D8A" w14:textId="77777777" w:rsidR="00B24235" w:rsidRDefault="00B24235" w:rsidP="008514D5">
            <w:pPr>
              <w:bidi w:val="0"/>
              <w:jc w:val="center"/>
              <w:cnfStyle w:val="100000000000" w:firstRow="1" w:lastRow="0" w:firstColumn="0" w:lastColumn="0" w:oddVBand="0" w:evenVBand="0" w:oddHBand="0" w:evenHBand="0" w:firstRowFirstColumn="0" w:firstRowLastColumn="0" w:lastRowFirstColumn="0" w:lastRowLastColumn="0"/>
              <w:rPr>
                <w:ins w:id="1943" w:author="Sajjad Abed" w:date="2022-10-17T16:27:00Z"/>
              </w:rPr>
            </w:pPr>
            <w:ins w:id="1944" w:author="Sajjad Abed" w:date="2022-10-17T16:27:00Z">
              <w:r>
                <w:t>Precision</w:t>
              </w:r>
            </w:ins>
          </w:p>
        </w:tc>
        <w:tc>
          <w:tcPr>
            <w:tcW w:w="1350" w:type="dxa"/>
          </w:tcPr>
          <w:p w14:paraId="125D5180" w14:textId="77777777" w:rsidR="00B24235" w:rsidRDefault="00B24235" w:rsidP="008514D5">
            <w:pPr>
              <w:bidi w:val="0"/>
              <w:jc w:val="center"/>
              <w:cnfStyle w:val="100000000000" w:firstRow="1" w:lastRow="0" w:firstColumn="0" w:lastColumn="0" w:oddVBand="0" w:evenVBand="0" w:oddHBand="0" w:evenHBand="0" w:firstRowFirstColumn="0" w:firstRowLastColumn="0" w:lastRowFirstColumn="0" w:lastRowLastColumn="0"/>
              <w:rPr>
                <w:ins w:id="1945" w:author="Sajjad Abed" w:date="2022-10-17T16:27:00Z"/>
              </w:rPr>
            </w:pPr>
            <w:ins w:id="1946" w:author="Sajjad Abed" w:date="2022-10-17T16:27:00Z">
              <w:r>
                <w:t>Recall</w:t>
              </w:r>
            </w:ins>
          </w:p>
        </w:tc>
        <w:tc>
          <w:tcPr>
            <w:tcW w:w="1360" w:type="dxa"/>
          </w:tcPr>
          <w:p w14:paraId="210C513A" w14:textId="77777777" w:rsidR="00B24235" w:rsidRDefault="00B24235" w:rsidP="008514D5">
            <w:pPr>
              <w:bidi w:val="0"/>
              <w:jc w:val="center"/>
              <w:cnfStyle w:val="100000000000" w:firstRow="1" w:lastRow="0" w:firstColumn="0" w:lastColumn="0" w:oddVBand="0" w:evenVBand="0" w:oddHBand="0" w:evenHBand="0" w:firstRowFirstColumn="0" w:firstRowLastColumn="0" w:lastRowFirstColumn="0" w:lastRowLastColumn="0"/>
              <w:rPr>
                <w:ins w:id="1947" w:author="Sajjad Abed" w:date="2022-10-17T16:27:00Z"/>
              </w:rPr>
            </w:pPr>
            <w:ins w:id="1948" w:author="Sajjad Abed" w:date="2022-10-17T16:27:00Z">
              <w:r>
                <w:t>F1-score</w:t>
              </w:r>
            </w:ins>
          </w:p>
        </w:tc>
      </w:tr>
      <w:tr w:rsidR="00B24235" w14:paraId="38BE1E4E" w14:textId="77777777" w:rsidTr="00B24235">
        <w:trPr>
          <w:cnfStyle w:val="000000100000" w:firstRow="0" w:lastRow="0" w:firstColumn="0" w:lastColumn="0" w:oddVBand="0" w:evenVBand="0" w:oddHBand="1" w:evenHBand="0" w:firstRowFirstColumn="0" w:firstRowLastColumn="0" w:lastRowFirstColumn="0" w:lastRowLastColumn="0"/>
          <w:trHeight w:val="275"/>
          <w:ins w:id="1949" w:author="Sajjad Abed" w:date="2022-10-17T16:27:00Z"/>
        </w:trPr>
        <w:tc>
          <w:tcPr>
            <w:cnfStyle w:val="001000000000" w:firstRow="0" w:lastRow="0" w:firstColumn="1" w:lastColumn="0" w:oddVBand="0" w:evenVBand="0" w:oddHBand="0" w:evenHBand="0" w:firstRowFirstColumn="0" w:firstRowLastColumn="0" w:lastRowFirstColumn="0" w:lastRowLastColumn="0"/>
            <w:tcW w:w="4140" w:type="dxa"/>
          </w:tcPr>
          <w:p w14:paraId="3D5D3038" w14:textId="77777777" w:rsidR="00B24235" w:rsidRDefault="00B24235" w:rsidP="008514D5">
            <w:pPr>
              <w:bidi w:val="0"/>
              <w:rPr>
                <w:ins w:id="1950" w:author="Sajjad Abed" w:date="2022-10-17T16:27:00Z"/>
              </w:rPr>
            </w:pPr>
            <w:ins w:id="1951" w:author="Sajjad Abed" w:date="2022-10-17T16:27:00Z">
              <w:r>
                <w:t>Random Forest</w:t>
              </w:r>
            </w:ins>
          </w:p>
        </w:tc>
        <w:tc>
          <w:tcPr>
            <w:tcW w:w="1530" w:type="dxa"/>
          </w:tcPr>
          <w:p w14:paraId="3B0FA378" w14:textId="4A9B3B89" w:rsidR="00B24235" w:rsidRDefault="00B24235" w:rsidP="008514D5">
            <w:pPr>
              <w:bidi w:val="0"/>
              <w:jc w:val="center"/>
              <w:cnfStyle w:val="000000100000" w:firstRow="0" w:lastRow="0" w:firstColumn="0" w:lastColumn="0" w:oddVBand="0" w:evenVBand="0" w:oddHBand="1" w:evenHBand="0" w:firstRowFirstColumn="0" w:firstRowLastColumn="0" w:lastRowFirstColumn="0" w:lastRowLastColumn="0"/>
              <w:rPr>
                <w:ins w:id="1952" w:author="Sajjad Abed" w:date="2022-10-17T16:27:00Z"/>
              </w:rPr>
            </w:pPr>
            <w:ins w:id="1953" w:author="Sajjad Abed" w:date="2022-10-17T16:27:00Z">
              <w:r>
                <w:t>0.8</w:t>
              </w:r>
            </w:ins>
            <w:ins w:id="1954" w:author="Sajjad Abed" w:date="2022-10-17T16:32:00Z">
              <w:r>
                <w:t>6</w:t>
              </w:r>
            </w:ins>
          </w:p>
        </w:tc>
        <w:tc>
          <w:tcPr>
            <w:tcW w:w="1440" w:type="dxa"/>
          </w:tcPr>
          <w:p w14:paraId="61FF053D" w14:textId="4659BC59" w:rsidR="00B24235" w:rsidRDefault="00B24235" w:rsidP="008514D5">
            <w:pPr>
              <w:bidi w:val="0"/>
              <w:jc w:val="center"/>
              <w:cnfStyle w:val="000000100000" w:firstRow="0" w:lastRow="0" w:firstColumn="0" w:lastColumn="0" w:oddVBand="0" w:evenVBand="0" w:oddHBand="1" w:evenHBand="0" w:firstRowFirstColumn="0" w:firstRowLastColumn="0" w:lastRowFirstColumn="0" w:lastRowLastColumn="0"/>
              <w:rPr>
                <w:ins w:id="1955" w:author="Sajjad Abed" w:date="2022-10-17T16:27:00Z"/>
              </w:rPr>
            </w:pPr>
            <w:ins w:id="1956" w:author="Sajjad Abed" w:date="2022-10-17T16:27:00Z">
              <w:r>
                <w:t>0.</w:t>
              </w:r>
            </w:ins>
            <w:ins w:id="1957" w:author="Sajjad Abed" w:date="2022-10-17T16:32:00Z">
              <w:r>
                <w:t>41</w:t>
              </w:r>
            </w:ins>
          </w:p>
        </w:tc>
        <w:tc>
          <w:tcPr>
            <w:tcW w:w="1350" w:type="dxa"/>
          </w:tcPr>
          <w:p w14:paraId="0F78DC6A" w14:textId="540AA3D5" w:rsidR="00B24235" w:rsidRDefault="00B24235" w:rsidP="008514D5">
            <w:pPr>
              <w:bidi w:val="0"/>
              <w:jc w:val="center"/>
              <w:cnfStyle w:val="000000100000" w:firstRow="0" w:lastRow="0" w:firstColumn="0" w:lastColumn="0" w:oddVBand="0" w:evenVBand="0" w:oddHBand="1" w:evenHBand="0" w:firstRowFirstColumn="0" w:firstRowLastColumn="0" w:lastRowFirstColumn="0" w:lastRowLastColumn="0"/>
              <w:rPr>
                <w:ins w:id="1958" w:author="Sajjad Abed" w:date="2022-10-17T16:27:00Z"/>
              </w:rPr>
            </w:pPr>
            <w:ins w:id="1959" w:author="Sajjad Abed" w:date="2022-10-17T16:32:00Z">
              <w:r>
                <w:t>0.52</w:t>
              </w:r>
            </w:ins>
          </w:p>
        </w:tc>
        <w:tc>
          <w:tcPr>
            <w:tcW w:w="1360" w:type="dxa"/>
          </w:tcPr>
          <w:p w14:paraId="2AAC8D86" w14:textId="77777777" w:rsidR="00B24235" w:rsidRDefault="00B24235" w:rsidP="008514D5">
            <w:pPr>
              <w:bidi w:val="0"/>
              <w:jc w:val="center"/>
              <w:cnfStyle w:val="000000100000" w:firstRow="0" w:lastRow="0" w:firstColumn="0" w:lastColumn="0" w:oddVBand="0" w:evenVBand="0" w:oddHBand="1" w:evenHBand="0" w:firstRowFirstColumn="0" w:firstRowLastColumn="0" w:lastRowFirstColumn="0" w:lastRowLastColumn="0"/>
              <w:rPr>
                <w:ins w:id="1960" w:author="Sajjad Abed" w:date="2022-10-17T16:27:00Z"/>
              </w:rPr>
            </w:pPr>
            <w:ins w:id="1961" w:author="Sajjad Abed" w:date="2022-10-17T16:27:00Z">
              <w:r>
                <w:t>0.46</w:t>
              </w:r>
            </w:ins>
          </w:p>
        </w:tc>
      </w:tr>
      <w:tr w:rsidR="00B24235" w14:paraId="48D893CD" w14:textId="77777777" w:rsidTr="00B24235">
        <w:trPr>
          <w:trHeight w:val="275"/>
          <w:ins w:id="1962" w:author="Sajjad Abed" w:date="2022-10-17T16:27:00Z"/>
        </w:trPr>
        <w:tc>
          <w:tcPr>
            <w:cnfStyle w:val="001000000000" w:firstRow="0" w:lastRow="0" w:firstColumn="1" w:lastColumn="0" w:oddVBand="0" w:evenVBand="0" w:oddHBand="0" w:evenHBand="0" w:firstRowFirstColumn="0" w:firstRowLastColumn="0" w:lastRowFirstColumn="0" w:lastRowLastColumn="0"/>
            <w:tcW w:w="4140" w:type="dxa"/>
          </w:tcPr>
          <w:p w14:paraId="3BF7EF62" w14:textId="77777777" w:rsidR="00B24235" w:rsidRDefault="00B24235" w:rsidP="008514D5">
            <w:pPr>
              <w:bidi w:val="0"/>
              <w:rPr>
                <w:ins w:id="1963" w:author="Sajjad Abed" w:date="2022-10-17T16:27:00Z"/>
              </w:rPr>
            </w:pPr>
            <w:ins w:id="1964" w:author="Sajjad Abed" w:date="2022-10-17T16:27:00Z">
              <w:r>
                <w:t>XGBoost</w:t>
              </w:r>
            </w:ins>
          </w:p>
        </w:tc>
        <w:tc>
          <w:tcPr>
            <w:tcW w:w="1530" w:type="dxa"/>
          </w:tcPr>
          <w:p w14:paraId="31A75DA4" w14:textId="77777777" w:rsidR="00B24235" w:rsidRDefault="00B24235" w:rsidP="008514D5">
            <w:pPr>
              <w:bidi w:val="0"/>
              <w:jc w:val="center"/>
              <w:cnfStyle w:val="000000000000" w:firstRow="0" w:lastRow="0" w:firstColumn="0" w:lastColumn="0" w:oddVBand="0" w:evenVBand="0" w:oddHBand="0" w:evenHBand="0" w:firstRowFirstColumn="0" w:firstRowLastColumn="0" w:lastRowFirstColumn="0" w:lastRowLastColumn="0"/>
              <w:rPr>
                <w:ins w:id="1965" w:author="Sajjad Abed" w:date="2022-10-17T16:27:00Z"/>
              </w:rPr>
            </w:pPr>
            <w:ins w:id="1966" w:author="Sajjad Abed" w:date="2022-10-17T16:27:00Z">
              <w:r>
                <w:t>0.85</w:t>
              </w:r>
            </w:ins>
          </w:p>
        </w:tc>
        <w:tc>
          <w:tcPr>
            <w:tcW w:w="1440" w:type="dxa"/>
          </w:tcPr>
          <w:p w14:paraId="7CC02AA6" w14:textId="6E79D17E" w:rsidR="00B24235" w:rsidRDefault="00B24235" w:rsidP="008514D5">
            <w:pPr>
              <w:bidi w:val="0"/>
              <w:jc w:val="center"/>
              <w:cnfStyle w:val="000000000000" w:firstRow="0" w:lastRow="0" w:firstColumn="0" w:lastColumn="0" w:oddVBand="0" w:evenVBand="0" w:oddHBand="0" w:evenHBand="0" w:firstRowFirstColumn="0" w:firstRowLastColumn="0" w:lastRowFirstColumn="0" w:lastRowLastColumn="0"/>
              <w:rPr>
                <w:ins w:id="1967" w:author="Sajjad Abed" w:date="2022-10-17T16:27:00Z"/>
              </w:rPr>
            </w:pPr>
            <w:ins w:id="1968" w:author="Sajjad Abed" w:date="2022-10-17T16:27:00Z">
              <w:r>
                <w:t>0.4</w:t>
              </w:r>
            </w:ins>
            <w:ins w:id="1969" w:author="Sajjad Abed" w:date="2022-10-17T16:32:00Z">
              <w:r>
                <w:rPr>
                  <w:rFonts w:hint="cs"/>
                  <w:rtl/>
                </w:rPr>
                <w:t>1</w:t>
              </w:r>
            </w:ins>
          </w:p>
        </w:tc>
        <w:tc>
          <w:tcPr>
            <w:tcW w:w="1350" w:type="dxa"/>
          </w:tcPr>
          <w:p w14:paraId="73312CD8" w14:textId="77777777" w:rsidR="00B24235" w:rsidRDefault="00B24235" w:rsidP="008514D5">
            <w:pPr>
              <w:bidi w:val="0"/>
              <w:jc w:val="center"/>
              <w:cnfStyle w:val="000000000000" w:firstRow="0" w:lastRow="0" w:firstColumn="0" w:lastColumn="0" w:oddVBand="0" w:evenVBand="0" w:oddHBand="0" w:evenHBand="0" w:firstRowFirstColumn="0" w:firstRowLastColumn="0" w:lastRowFirstColumn="0" w:lastRowLastColumn="0"/>
              <w:rPr>
                <w:ins w:id="1970" w:author="Sajjad Abed" w:date="2022-10-17T16:27:00Z"/>
              </w:rPr>
            </w:pPr>
            <w:ins w:id="1971" w:author="Sajjad Abed" w:date="2022-10-17T16:27:00Z">
              <w:r>
                <w:t>0.53</w:t>
              </w:r>
            </w:ins>
          </w:p>
        </w:tc>
        <w:tc>
          <w:tcPr>
            <w:tcW w:w="1360" w:type="dxa"/>
          </w:tcPr>
          <w:p w14:paraId="40925520" w14:textId="77777777" w:rsidR="00B24235" w:rsidRDefault="00B24235" w:rsidP="008514D5">
            <w:pPr>
              <w:bidi w:val="0"/>
              <w:jc w:val="center"/>
              <w:cnfStyle w:val="000000000000" w:firstRow="0" w:lastRow="0" w:firstColumn="0" w:lastColumn="0" w:oddVBand="0" w:evenVBand="0" w:oddHBand="0" w:evenHBand="0" w:firstRowFirstColumn="0" w:firstRowLastColumn="0" w:lastRowFirstColumn="0" w:lastRowLastColumn="0"/>
              <w:rPr>
                <w:ins w:id="1972" w:author="Sajjad Abed" w:date="2022-10-17T16:27:00Z"/>
              </w:rPr>
            </w:pPr>
            <w:ins w:id="1973" w:author="Sajjad Abed" w:date="2022-10-17T16:27:00Z">
              <w:r>
                <w:t>0.46</w:t>
              </w:r>
            </w:ins>
          </w:p>
        </w:tc>
      </w:tr>
    </w:tbl>
    <w:p w14:paraId="152D8C2A" w14:textId="77777777" w:rsidR="00B24235" w:rsidRDefault="00B24235" w:rsidP="00464074">
      <w:pPr>
        <w:rPr>
          <w:ins w:id="1974" w:author="Sajjad Abed" w:date="2022-10-17T16:33:00Z"/>
          <w:rtl/>
        </w:rPr>
      </w:pPr>
    </w:p>
    <w:p w14:paraId="0CBA2198" w14:textId="373C08E2" w:rsidR="00B24235" w:rsidRDefault="00B24235" w:rsidP="00464074">
      <w:pPr>
        <w:rPr>
          <w:ins w:id="1975" w:author="Sajjad Abed" w:date="2022-10-17T16:27:00Z"/>
          <w:rtl/>
        </w:rPr>
      </w:pPr>
      <w:ins w:id="1976" w:author="Sajjad Abed" w:date="2022-10-17T16:27:00Z">
        <w:r>
          <w:rPr>
            <w:rFonts w:hint="cs"/>
            <w:rtl/>
          </w:rPr>
          <w:t>این در حالی است که در بخش قبل داشتیم:</w:t>
        </w:r>
      </w:ins>
    </w:p>
    <w:tbl>
      <w:tblPr>
        <w:tblStyle w:val="GridTable3-Accent3"/>
        <w:tblW w:w="9820" w:type="dxa"/>
        <w:tblInd w:w="5" w:type="dxa"/>
        <w:tblLook w:val="04A0" w:firstRow="1" w:lastRow="0" w:firstColumn="1" w:lastColumn="0" w:noHBand="0" w:noVBand="1"/>
      </w:tblPr>
      <w:tblGrid>
        <w:gridCol w:w="4140"/>
        <w:gridCol w:w="1530"/>
        <w:gridCol w:w="1440"/>
        <w:gridCol w:w="1350"/>
        <w:gridCol w:w="1360"/>
      </w:tblGrid>
      <w:tr w:rsidR="00B24235" w14:paraId="41B61AAA" w14:textId="77777777" w:rsidTr="008514D5">
        <w:trPr>
          <w:cnfStyle w:val="100000000000" w:firstRow="1" w:lastRow="0" w:firstColumn="0" w:lastColumn="0" w:oddVBand="0" w:evenVBand="0" w:oddHBand="0" w:evenHBand="0" w:firstRowFirstColumn="0" w:firstRowLastColumn="0" w:lastRowFirstColumn="0" w:lastRowLastColumn="0"/>
          <w:trHeight w:val="275"/>
          <w:ins w:id="1977" w:author="Sajjad Abed" w:date="2022-10-17T16:27:00Z"/>
        </w:trPr>
        <w:tc>
          <w:tcPr>
            <w:cnfStyle w:val="001000000100" w:firstRow="0" w:lastRow="0" w:firstColumn="1" w:lastColumn="0" w:oddVBand="0" w:evenVBand="0" w:oddHBand="0" w:evenHBand="0" w:firstRowFirstColumn="1" w:firstRowLastColumn="0" w:lastRowFirstColumn="0" w:lastRowLastColumn="0"/>
            <w:tcW w:w="4140" w:type="dxa"/>
          </w:tcPr>
          <w:p w14:paraId="51E576C6" w14:textId="77777777" w:rsidR="00B24235" w:rsidRDefault="00B24235" w:rsidP="008514D5">
            <w:pPr>
              <w:bidi w:val="0"/>
              <w:rPr>
                <w:ins w:id="1978" w:author="Sajjad Abed" w:date="2022-10-17T16:27:00Z"/>
              </w:rPr>
            </w:pPr>
            <w:ins w:id="1979" w:author="Sajjad Abed" w:date="2022-10-17T16:27:00Z">
              <w:r>
                <w:t>Model</w:t>
              </w:r>
            </w:ins>
          </w:p>
        </w:tc>
        <w:tc>
          <w:tcPr>
            <w:tcW w:w="1530" w:type="dxa"/>
          </w:tcPr>
          <w:p w14:paraId="6B0A6EC8" w14:textId="77777777" w:rsidR="00B24235" w:rsidRDefault="00B24235" w:rsidP="008514D5">
            <w:pPr>
              <w:bidi w:val="0"/>
              <w:jc w:val="center"/>
              <w:cnfStyle w:val="100000000000" w:firstRow="1" w:lastRow="0" w:firstColumn="0" w:lastColumn="0" w:oddVBand="0" w:evenVBand="0" w:oddHBand="0" w:evenHBand="0" w:firstRowFirstColumn="0" w:firstRowLastColumn="0" w:lastRowFirstColumn="0" w:lastRowLastColumn="0"/>
              <w:rPr>
                <w:ins w:id="1980" w:author="Sajjad Abed" w:date="2022-10-17T16:27:00Z"/>
              </w:rPr>
            </w:pPr>
            <w:ins w:id="1981" w:author="Sajjad Abed" w:date="2022-10-17T16:27:00Z">
              <w:r>
                <w:t>Accuracy</w:t>
              </w:r>
            </w:ins>
          </w:p>
        </w:tc>
        <w:tc>
          <w:tcPr>
            <w:tcW w:w="1440" w:type="dxa"/>
          </w:tcPr>
          <w:p w14:paraId="0A48DB3B" w14:textId="77777777" w:rsidR="00B24235" w:rsidRDefault="00B24235" w:rsidP="008514D5">
            <w:pPr>
              <w:bidi w:val="0"/>
              <w:jc w:val="center"/>
              <w:cnfStyle w:val="100000000000" w:firstRow="1" w:lastRow="0" w:firstColumn="0" w:lastColumn="0" w:oddVBand="0" w:evenVBand="0" w:oddHBand="0" w:evenHBand="0" w:firstRowFirstColumn="0" w:firstRowLastColumn="0" w:lastRowFirstColumn="0" w:lastRowLastColumn="0"/>
              <w:rPr>
                <w:ins w:id="1982" w:author="Sajjad Abed" w:date="2022-10-17T16:27:00Z"/>
              </w:rPr>
            </w:pPr>
            <w:ins w:id="1983" w:author="Sajjad Abed" w:date="2022-10-17T16:27:00Z">
              <w:r>
                <w:t>Precision</w:t>
              </w:r>
            </w:ins>
          </w:p>
        </w:tc>
        <w:tc>
          <w:tcPr>
            <w:tcW w:w="1350" w:type="dxa"/>
          </w:tcPr>
          <w:p w14:paraId="280F218E" w14:textId="77777777" w:rsidR="00B24235" w:rsidRDefault="00B24235" w:rsidP="008514D5">
            <w:pPr>
              <w:bidi w:val="0"/>
              <w:jc w:val="center"/>
              <w:cnfStyle w:val="100000000000" w:firstRow="1" w:lastRow="0" w:firstColumn="0" w:lastColumn="0" w:oddVBand="0" w:evenVBand="0" w:oddHBand="0" w:evenHBand="0" w:firstRowFirstColumn="0" w:firstRowLastColumn="0" w:lastRowFirstColumn="0" w:lastRowLastColumn="0"/>
              <w:rPr>
                <w:ins w:id="1984" w:author="Sajjad Abed" w:date="2022-10-17T16:27:00Z"/>
              </w:rPr>
            </w:pPr>
            <w:ins w:id="1985" w:author="Sajjad Abed" w:date="2022-10-17T16:27:00Z">
              <w:r>
                <w:t>Recall</w:t>
              </w:r>
            </w:ins>
          </w:p>
        </w:tc>
        <w:tc>
          <w:tcPr>
            <w:tcW w:w="1360" w:type="dxa"/>
          </w:tcPr>
          <w:p w14:paraId="6787041F" w14:textId="77777777" w:rsidR="00B24235" w:rsidRDefault="00B24235" w:rsidP="008514D5">
            <w:pPr>
              <w:bidi w:val="0"/>
              <w:jc w:val="center"/>
              <w:cnfStyle w:val="100000000000" w:firstRow="1" w:lastRow="0" w:firstColumn="0" w:lastColumn="0" w:oddVBand="0" w:evenVBand="0" w:oddHBand="0" w:evenHBand="0" w:firstRowFirstColumn="0" w:firstRowLastColumn="0" w:lastRowFirstColumn="0" w:lastRowLastColumn="0"/>
              <w:rPr>
                <w:ins w:id="1986" w:author="Sajjad Abed" w:date="2022-10-17T16:27:00Z"/>
              </w:rPr>
            </w:pPr>
            <w:ins w:id="1987" w:author="Sajjad Abed" w:date="2022-10-17T16:27:00Z">
              <w:r>
                <w:t>F1-score</w:t>
              </w:r>
            </w:ins>
          </w:p>
        </w:tc>
      </w:tr>
      <w:tr w:rsidR="00B24235" w14:paraId="09DC33C6" w14:textId="77777777" w:rsidTr="008514D5">
        <w:trPr>
          <w:cnfStyle w:val="000000100000" w:firstRow="0" w:lastRow="0" w:firstColumn="0" w:lastColumn="0" w:oddVBand="0" w:evenVBand="0" w:oddHBand="1" w:evenHBand="0" w:firstRowFirstColumn="0" w:firstRowLastColumn="0" w:lastRowFirstColumn="0" w:lastRowLastColumn="0"/>
          <w:trHeight w:val="275"/>
          <w:ins w:id="1988" w:author="Sajjad Abed" w:date="2022-10-17T16:27:00Z"/>
        </w:trPr>
        <w:tc>
          <w:tcPr>
            <w:cnfStyle w:val="001000000000" w:firstRow="0" w:lastRow="0" w:firstColumn="1" w:lastColumn="0" w:oddVBand="0" w:evenVBand="0" w:oddHBand="0" w:evenHBand="0" w:firstRowFirstColumn="0" w:firstRowLastColumn="0" w:lastRowFirstColumn="0" w:lastRowLastColumn="0"/>
            <w:tcW w:w="4140" w:type="dxa"/>
          </w:tcPr>
          <w:p w14:paraId="0229B9D6" w14:textId="77777777" w:rsidR="00B24235" w:rsidRDefault="00B24235" w:rsidP="008514D5">
            <w:pPr>
              <w:bidi w:val="0"/>
              <w:rPr>
                <w:ins w:id="1989" w:author="Sajjad Abed" w:date="2022-10-17T16:27:00Z"/>
              </w:rPr>
            </w:pPr>
            <w:ins w:id="1990" w:author="Sajjad Abed" w:date="2022-10-17T16:27:00Z">
              <w:r>
                <w:t>Random Forest</w:t>
              </w:r>
            </w:ins>
          </w:p>
        </w:tc>
        <w:tc>
          <w:tcPr>
            <w:tcW w:w="1530" w:type="dxa"/>
          </w:tcPr>
          <w:p w14:paraId="15CB0490" w14:textId="77777777" w:rsidR="00B24235" w:rsidRDefault="00B24235" w:rsidP="008514D5">
            <w:pPr>
              <w:bidi w:val="0"/>
              <w:jc w:val="center"/>
              <w:cnfStyle w:val="000000100000" w:firstRow="0" w:lastRow="0" w:firstColumn="0" w:lastColumn="0" w:oddVBand="0" w:evenVBand="0" w:oddHBand="1" w:evenHBand="0" w:firstRowFirstColumn="0" w:firstRowLastColumn="0" w:lastRowFirstColumn="0" w:lastRowLastColumn="0"/>
              <w:rPr>
                <w:ins w:id="1991" w:author="Sajjad Abed" w:date="2022-10-17T16:27:00Z"/>
              </w:rPr>
            </w:pPr>
            <w:ins w:id="1992" w:author="Sajjad Abed" w:date="2022-10-17T16:27:00Z">
              <w:r>
                <w:t>0.84</w:t>
              </w:r>
            </w:ins>
          </w:p>
        </w:tc>
        <w:tc>
          <w:tcPr>
            <w:tcW w:w="1440" w:type="dxa"/>
          </w:tcPr>
          <w:p w14:paraId="287AB62C" w14:textId="77777777" w:rsidR="00B24235" w:rsidRDefault="00B24235" w:rsidP="008514D5">
            <w:pPr>
              <w:bidi w:val="0"/>
              <w:jc w:val="center"/>
              <w:cnfStyle w:val="000000100000" w:firstRow="0" w:lastRow="0" w:firstColumn="0" w:lastColumn="0" w:oddVBand="0" w:evenVBand="0" w:oddHBand="1" w:evenHBand="0" w:firstRowFirstColumn="0" w:firstRowLastColumn="0" w:lastRowFirstColumn="0" w:lastRowLastColumn="0"/>
              <w:rPr>
                <w:ins w:id="1993" w:author="Sajjad Abed" w:date="2022-10-17T16:27:00Z"/>
              </w:rPr>
            </w:pPr>
            <w:ins w:id="1994" w:author="Sajjad Abed" w:date="2022-10-17T16:27:00Z">
              <w:r>
                <w:t>0.39</w:t>
              </w:r>
            </w:ins>
          </w:p>
        </w:tc>
        <w:tc>
          <w:tcPr>
            <w:tcW w:w="1350" w:type="dxa"/>
          </w:tcPr>
          <w:p w14:paraId="06AB86C3" w14:textId="77777777" w:rsidR="00B24235" w:rsidRDefault="00B24235" w:rsidP="008514D5">
            <w:pPr>
              <w:bidi w:val="0"/>
              <w:jc w:val="center"/>
              <w:cnfStyle w:val="000000100000" w:firstRow="0" w:lastRow="0" w:firstColumn="0" w:lastColumn="0" w:oddVBand="0" w:evenVBand="0" w:oddHBand="1" w:evenHBand="0" w:firstRowFirstColumn="0" w:firstRowLastColumn="0" w:lastRowFirstColumn="0" w:lastRowLastColumn="0"/>
              <w:rPr>
                <w:ins w:id="1995" w:author="Sajjad Abed" w:date="2022-10-17T16:27:00Z"/>
              </w:rPr>
            </w:pPr>
            <w:ins w:id="1996" w:author="Sajjad Abed" w:date="2022-10-17T16:27:00Z">
              <w:r>
                <w:t>0.57</w:t>
              </w:r>
            </w:ins>
          </w:p>
        </w:tc>
        <w:tc>
          <w:tcPr>
            <w:tcW w:w="1360" w:type="dxa"/>
          </w:tcPr>
          <w:p w14:paraId="7D5D92F8" w14:textId="77777777" w:rsidR="00B24235" w:rsidRDefault="00B24235" w:rsidP="008514D5">
            <w:pPr>
              <w:bidi w:val="0"/>
              <w:jc w:val="center"/>
              <w:cnfStyle w:val="000000100000" w:firstRow="0" w:lastRow="0" w:firstColumn="0" w:lastColumn="0" w:oddVBand="0" w:evenVBand="0" w:oddHBand="1" w:evenHBand="0" w:firstRowFirstColumn="0" w:firstRowLastColumn="0" w:lastRowFirstColumn="0" w:lastRowLastColumn="0"/>
              <w:rPr>
                <w:ins w:id="1997" w:author="Sajjad Abed" w:date="2022-10-17T16:27:00Z"/>
              </w:rPr>
            </w:pPr>
            <w:ins w:id="1998" w:author="Sajjad Abed" w:date="2022-10-17T16:27:00Z">
              <w:r>
                <w:t>0.46</w:t>
              </w:r>
            </w:ins>
          </w:p>
        </w:tc>
      </w:tr>
      <w:tr w:rsidR="00B24235" w14:paraId="6ABCA295" w14:textId="77777777" w:rsidTr="008514D5">
        <w:trPr>
          <w:trHeight w:val="275"/>
          <w:ins w:id="1999" w:author="Sajjad Abed" w:date="2022-10-17T16:27:00Z"/>
        </w:trPr>
        <w:tc>
          <w:tcPr>
            <w:cnfStyle w:val="001000000000" w:firstRow="0" w:lastRow="0" w:firstColumn="1" w:lastColumn="0" w:oddVBand="0" w:evenVBand="0" w:oddHBand="0" w:evenHBand="0" w:firstRowFirstColumn="0" w:firstRowLastColumn="0" w:lastRowFirstColumn="0" w:lastRowLastColumn="0"/>
            <w:tcW w:w="4140" w:type="dxa"/>
          </w:tcPr>
          <w:p w14:paraId="5FBAFA2F" w14:textId="77777777" w:rsidR="00B24235" w:rsidRDefault="00B24235" w:rsidP="008514D5">
            <w:pPr>
              <w:bidi w:val="0"/>
              <w:rPr>
                <w:ins w:id="2000" w:author="Sajjad Abed" w:date="2022-10-17T16:27:00Z"/>
              </w:rPr>
            </w:pPr>
            <w:ins w:id="2001" w:author="Sajjad Abed" w:date="2022-10-17T16:27:00Z">
              <w:r>
                <w:t>XGBoost</w:t>
              </w:r>
            </w:ins>
          </w:p>
        </w:tc>
        <w:tc>
          <w:tcPr>
            <w:tcW w:w="1530" w:type="dxa"/>
          </w:tcPr>
          <w:p w14:paraId="231CD350" w14:textId="77777777" w:rsidR="00B24235" w:rsidRDefault="00B24235" w:rsidP="008514D5">
            <w:pPr>
              <w:bidi w:val="0"/>
              <w:jc w:val="center"/>
              <w:cnfStyle w:val="000000000000" w:firstRow="0" w:lastRow="0" w:firstColumn="0" w:lastColumn="0" w:oddVBand="0" w:evenVBand="0" w:oddHBand="0" w:evenHBand="0" w:firstRowFirstColumn="0" w:firstRowLastColumn="0" w:lastRowFirstColumn="0" w:lastRowLastColumn="0"/>
              <w:rPr>
                <w:ins w:id="2002" w:author="Sajjad Abed" w:date="2022-10-17T16:27:00Z"/>
              </w:rPr>
            </w:pPr>
            <w:ins w:id="2003" w:author="Sajjad Abed" w:date="2022-10-17T16:27:00Z">
              <w:r>
                <w:t>0.85</w:t>
              </w:r>
            </w:ins>
          </w:p>
        </w:tc>
        <w:tc>
          <w:tcPr>
            <w:tcW w:w="1440" w:type="dxa"/>
          </w:tcPr>
          <w:p w14:paraId="23E36FAB" w14:textId="77777777" w:rsidR="00B24235" w:rsidRDefault="00B24235" w:rsidP="008514D5">
            <w:pPr>
              <w:bidi w:val="0"/>
              <w:jc w:val="center"/>
              <w:cnfStyle w:val="000000000000" w:firstRow="0" w:lastRow="0" w:firstColumn="0" w:lastColumn="0" w:oddVBand="0" w:evenVBand="0" w:oddHBand="0" w:evenHBand="0" w:firstRowFirstColumn="0" w:firstRowLastColumn="0" w:lastRowFirstColumn="0" w:lastRowLastColumn="0"/>
              <w:rPr>
                <w:ins w:id="2004" w:author="Sajjad Abed" w:date="2022-10-17T16:27:00Z"/>
              </w:rPr>
            </w:pPr>
            <w:ins w:id="2005" w:author="Sajjad Abed" w:date="2022-10-17T16:27:00Z">
              <w:r>
                <w:t>0.40</w:t>
              </w:r>
            </w:ins>
          </w:p>
        </w:tc>
        <w:tc>
          <w:tcPr>
            <w:tcW w:w="1350" w:type="dxa"/>
          </w:tcPr>
          <w:p w14:paraId="673FB129" w14:textId="77777777" w:rsidR="00B24235" w:rsidRDefault="00B24235" w:rsidP="008514D5">
            <w:pPr>
              <w:bidi w:val="0"/>
              <w:jc w:val="center"/>
              <w:cnfStyle w:val="000000000000" w:firstRow="0" w:lastRow="0" w:firstColumn="0" w:lastColumn="0" w:oddVBand="0" w:evenVBand="0" w:oddHBand="0" w:evenHBand="0" w:firstRowFirstColumn="0" w:firstRowLastColumn="0" w:lastRowFirstColumn="0" w:lastRowLastColumn="0"/>
              <w:rPr>
                <w:ins w:id="2006" w:author="Sajjad Abed" w:date="2022-10-17T16:27:00Z"/>
              </w:rPr>
            </w:pPr>
            <w:ins w:id="2007" w:author="Sajjad Abed" w:date="2022-10-17T16:27:00Z">
              <w:r>
                <w:t>0.53</w:t>
              </w:r>
            </w:ins>
          </w:p>
        </w:tc>
        <w:tc>
          <w:tcPr>
            <w:tcW w:w="1360" w:type="dxa"/>
          </w:tcPr>
          <w:p w14:paraId="117C5B06" w14:textId="77777777" w:rsidR="00B24235" w:rsidRDefault="00B24235" w:rsidP="008514D5">
            <w:pPr>
              <w:bidi w:val="0"/>
              <w:jc w:val="center"/>
              <w:cnfStyle w:val="000000000000" w:firstRow="0" w:lastRow="0" w:firstColumn="0" w:lastColumn="0" w:oddVBand="0" w:evenVBand="0" w:oddHBand="0" w:evenHBand="0" w:firstRowFirstColumn="0" w:firstRowLastColumn="0" w:lastRowFirstColumn="0" w:lastRowLastColumn="0"/>
              <w:rPr>
                <w:ins w:id="2008" w:author="Sajjad Abed" w:date="2022-10-17T16:27:00Z"/>
              </w:rPr>
            </w:pPr>
            <w:ins w:id="2009" w:author="Sajjad Abed" w:date="2022-10-17T16:27:00Z">
              <w:r>
                <w:t>0.46</w:t>
              </w:r>
            </w:ins>
          </w:p>
        </w:tc>
      </w:tr>
    </w:tbl>
    <w:p w14:paraId="11C872B6" w14:textId="0F66D45E" w:rsidR="00B24235" w:rsidRDefault="00B24235" w:rsidP="00464074">
      <w:pPr>
        <w:rPr>
          <w:ins w:id="2010" w:author="Sajjad Abed" w:date="2022-10-17T16:33:00Z"/>
          <w:rtl/>
        </w:rPr>
      </w:pPr>
    </w:p>
    <w:p w14:paraId="3A4A3760" w14:textId="75D46798" w:rsidR="009C18EB" w:rsidRDefault="00B24235" w:rsidP="00464074">
      <w:pPr>
        <w:rPr>
          <w:ins w:id="2011" w:author="Sajjad Abed" w:date="2022-10-18T11:18:00Z"/>
          <w:noProof/>
          <w:rtl/>
        </w:rPr>
      </w:pPr>
      <w:ins w:id="2012" w:author="Sajjad Abed" w:date="2022-10-17T16:37:00Z">
        <w:r>
          <w:rPr>
            <w:rFonts w:hint="cs"/>
            <w:rtl/>
          </w:rPr>
          <w:t xml:space="preserve">همانطور که مشخص است </w:t>
        </w:r>
        <w:r w:rsidR="00BC2215">
          <w:rPr>
            <w:rFonts w:hint="cs"/>
            <w:rtl/>
          </w:rPr>
          <w:t>معیار اصلی ما تغییری نکرده است.</w:t>
        </w:r>
      </w:ins>
      <w:ins w:id="2013" w:author="Sajjad Abed" w:date="2022-10-17T16:41:00Z">
        <w:r w:rsidR="00BC2215">
          <w:rPr>
            <w:rFonts w:hint="cs"/>
            <w:rtl/>
          </w:rPr>
          <w:t xml:space="preserve"> </w:t>
        </w:r>
      </w:ins>
      <w:ins w:id="2014" w:author="Sajjad Abed" w:date="2022-10-17T16:43:00Z">
        <w:r w:rsidR="00BC2215">
          <w:rPr>
            <w:rFonts w:hint="cs"/>
            <w:rtl/>
          </w:rPr>
          <w:t xml:space="preserve">و افزودن </w:t>
        </w:r>
        <w:proofErr w:type="spellStart"/>
        <w:r w:rsidR="00BC2215">
          <w:rPr>
            <w:rFonts w:hint="cs"/>
            <w:rtl/>
          </w:rPr>
          <w:t>ویژگی</w:t>
        </w:r>
      </w:ins>
      <w:ins w:id="2015" w:author="Sajjad Abed" w:date="2022-10-17T17:11:00Z">
        <w:r w:rsidR="00610947">
          <w:rPr>
            <w:rFonts w:hint="cs"/>
            <w:rtl/>
          </w:rPr>
          <w:t>‌های</w:t>
        </w:r>
        <w:proofErr w:type="spellEnd"/>
        <w:r w:rsidR="00610947">
          <w:rPr>
            <w:rFonts w:hint="cs"/>
            <w:rtl/>
          </w:rPr>
          <w:t xml:space="preserve"> نسبی جدید تاثیر </w:t>
        </w:r>
      </w:ins>
      <w:ins w:id="2016" w:author="Sajjad Abed" w:date="2022-10-17T17:12:00Z">
        <w:r w:rsidR="00610947">
          <w:rPr>
            <w:rFonts w:hint="cs"/>
            <w:rtl/>
          </w:rPr>
          <w:t xml:space="preserve">زیادی </w:t>
        </w:r>
      </w:ins>
      <w:ins w:id="2017" w:author="Sajjad Abed" w:date="2022-10-17T17:11:00Z">
        <w:r w:rsidR="00610947">
          <w:rPr>
            <w:rFonts w:hint="cs"/>
            <w:rtl/>
          </w:rPr>
          <w:t xml:space="preserve">در </w:t>
        </w:r>
      </w:ins>
      <w:ins w:id="2018" w:author="Sajjad Abed" w:date="2022-10-17T17:22:00Z">
        <w:r w:rsidR="00730769">
          <w:rPr>
            <w:rFonts w:hint="cs"/>
            <w:rtl/>
          </w:rPr>
          <w:t xml:space="preserve">کارایی مدل نداشته است. </w:t>
        </w:r>
      </w:ins>
      <w:ins w:id="2019" w:author="Sajjad Abed" w:date="2022-10-18T10:51:00Z">
        <w:r w:rsidR="003E6160">
          <w:rPr>
            <w:rFonts w:hint="cs"/>
            <w:rtl/>
          </w:rPr>
          <w:t>دلیل اصلی این مو</w:t>
        </w:r>
      </w:ins>
      <w:ins w:id="2020" w:author="Sajjad Abed" w:date="2022-10-18T10:52:00Z">
        <w:r w:rsidR="003E6160">
          <w:rPr>
            <w:rFonts w:hint="cs"/>
            <w:rtl/>
          </w:rPr>
          <w:t>رد</w:t>
        </w:r>
      </w:ins>
      <w:ins w:id="2021" w:author="Sajjad Abed" w:date="2022-10-18T11:02:00Z">
        <w:r w:rsidR="00593468">
          <w:rPr>
            <w:rFonts w:hint="cs"/>
            <w:rtl/>
          </w:rPr>
          <w:t>،</w:t>
        </w:r>
      </w:ins>
      <w:ins w:id="2022" w:author="Sajjad Abed" w:date="2022-10-18T10:52:00Z">
        <w:r w:rsidR="003E6160">
          <w:rPr>
            <w:rFonts w:hint="cs"/>
            <w:rtl/>
          </w:rPr>
          <w:t xml:space="preserve"> پیشرفته بودن </w:t>
        </w:r>
        <w:proofErr w:type="spellStart"/>
        <w:r w:rsidR="003E6160">
          <w:rPr>
            <w:rFonts w:hint="cs"/>
            <w:rtl/>
          </w:rPr>
          <w:t>مدل‌های</w:t>
        </w:r>
        <w:proofErr w:type="spellEnd"/>
        <w:r w:rsidR="003E6160">
          <w:rPr>
            <w:rFonts w:hint="cs"/>
            <w:rtl/>
          </w:rPr>
          <w:t xml:space="preserve"> جنگل تصادفی و </w:t>
        </w:r>
        <w:r w:rsidR="003E6160">
          <w:t>XGBoost</w:t>
        </w:r>
        <w:r w:rsidR="003E6160">
          <w:rPr>
            <w:rFonts w:hint="cs"/>
            <w:rtl/>
          </w:rPr>
          <w:t xml:space="preserve"> است</w:t>
        </w:r>
      </w:ins>
      <w:ins w:id="2023" w:author="Sajjad Abed" w:date="2022-10-18T11:02:00Z">
        <w:r w:rsidR="00593468">
          <w:rPr>
            <w:rFonts w:hint="cs"/>
            <w:rtl/>
          </w:rPr>
          <w:t xml:space="preserve"> که باعث </w:t>
        </w:r>
        <w:proofErr w:type="spellStart"/>
        <w:r w:rsidR="00593468">
          <w:rPr>
            <w:rFonts w:hint="cs"/>
            <w:rtl/>
          </w:rPr>
          <w:t>می‌شود</w:t>
        </w:r>
        <w:proofErr w:type="spellEnd"/>
        <w:r w:rsidR="00593468">
          <w:rPr>
            <w:rFonts w:hint="cs"/>
            <w:rtl/>
          </w:rPr>
          <w:t xml:space="preserve"> بخش زیادی از حالات ممکن در نظر گرفته شوند و اضافه کردن یک ویژگی که از دو و</w:t>
        </w:r>
      </w:ins>
      <w:ins w:id="2024" w:author="Sajjad Abed" w:date="2022-10-18T11:03:00Z">
        <w:r w:rsidR="00593468">
          <w:rPr>
            <w:rFonts w:hint="cs"/>
            <w:rtl/>
          </w:rPr>
          <w:t xml:space="preserve">یژگی دیگر به دست آمده </w:t>
        </w:r>
        <w:proofErr w:type="spellStart"/>
        <w:r w:rsidR="00593468">
          <w:rPr>
            <w:rFonts w:hint="cs"/>
            <w:rtl/>
          </w:rPr>
          <w:t>اند</w:t>
        </w:r>
        <w:proofErr w:type="spellEnd"/>
        <w:r w:rsidR="00593468">
          <w:rPr>
            <w:rFonts w:hint="cs"/>
            <w:rtl/>
          </w:rPr>
          <w:t xml:space="preserve"> تاثیر زیادی در </w:t>
        </w:r>
        <w:proofErr w:type="spellStart"/>
        <w:r w:rsidR="00593468">
          <w:rPr>
            <w:rFonts w:hint="cs"/>
            <w:rtl/>
          </w:rPr>
          <w:t>پاسخ‌های</w:t>
        </w:r>
        <w:proofErr w:type="spellEnd"/>
        <w:r w:rsidR="00593468">
          <w:rPr>
            <w:rFonts w:hint="cs"/>
            <w:rtl/>
          </w:rPr>
          <w:t xml:space="preserve"> مدل نداشته باشد.</w:t>
        </w:r>
      </w:ins>
      <w:ins w:id="2025" w:author="Sajjad Abed" w:date="2022-10-18T11:07:00Z">
        <w:r w:rsidR="00593468">
          <w:rPr>
            <w:rFonts w:hint="cs"/>
            <w:rtl/>
          </w:rPr>
          <w:t xml:space="preserve"> </w:t>
        </w:r>
      </w:ins>
      <w:ins w:id="2026" w:author="Sajjad Abed" w:date="2022-10-18T11:11:00Z">
        <w:r w:rsidR="00593468">
          <w:rPr>
            <w:rFonts w:hint="cs"/>
            <w:rtl/>
          </w:rPr>
          <w:t xml:space="preserve">ممکن بود اگر به یک مدل </w:t>
        </w:r>
        <w:proofErr w:type="spellStart"/>
        <w:r w:rsidR="00593468">
          <w:rPr>
            <w:rFonts w:hint="cs"/>
            <w:rtl/>
          </w:rPr>
          <w:t>ساده‌ی</w:t>
        </w:r>
        <w:proofErr w:type="spellEnd"/>
        <w:r w:rsidR="00593468">
          <w:rPr>
            <w:rFonts w:hint="cs"/>
            <w:rtl/>
          </w:rPr>
          <w:t xml:space="preserve"> رگرسیون </w:t>
        </w:r>
        <w:r w:rsidR="009C18EB">
          <w:rPr>
            <w:rFonts w:hint="cs"/>
            <w:rtl/>
          </w:rPr>
          <w:t xml:space="preserve">یا </w:t>
        </w:r>
      </w:ins>
      <w:proofErr w:type="spellStart"/>
      <w:ins w:id="2027" w:author="Sajjad Abed" w:date="2022-10-18T11:12:00Z">
        <w:r w:rsidR="009C18EB">
          <w:rPr>
            <w:rFonts w:hint="cs"/>
            <w:rtl/>
          </w:rPr>
          <w:t>کلاس‌بندی</w:t>
        </w:r>
        <w:proofErr w:type="spellEnd"/>
        <w:r w:rsidR="009C18EB">
          <w:rPr>
            <w:rFonts w:hint="cs"/>
            <w:rtl/>
          </w:rPr>
          <w:t xml:space="preserve"> </w:t>
        </w:r>
      </w:ins>
      <w:ins w:id="2028" w:author="Sajjad Abed" w:date="2022-10-18T11:11:00Z">
        <w:r w:rsidR="00593468">
          <w:rPr>
            <w:rFonts w:hint="cs"/>
            <w:rtl/>
          </w:rPr>
          <w:t xml:space="preserve">یک ویژگی </w:t>
        </w:r>
        <w:proofErr w:type="spellStart"/>
        <w:r w:rsidR="00593468">
          <w:rPr>
            <w:rFonts w:hint="cs"/>
            <w:rtl/>
          </w:rPr>
          <w:t>اینچنینی</w:t>
        </w:r>
        <w:proofErr w:type="spellEnd"/>
        <w:r w:rsidR="00593468">
          <w:rPr>
            <w:rFonts w:hint="cs"/>
            <w:rtl/>
          </w:rPr>
          <w:t xml:space="preserve"> اضافه کنیم موجب افزایش کارایی مدل شود</w:t>
        </w:r>
      </w:ins>
      <w:ins w:id="2029" w:author="Sajjad Abed" w:date="2022-10-18T11:12:00Z">
        <w:r w:rsidR="009C18EB">
          <w:rPr>
            <w:rFonts w:hint="cs"/>
            <w:rtl/>
          </w:rPr>
          <w:t xml:space="preserve"> اما در </w:t>
        </w:r>
        <w:proofErr w:type="spellStart"/>
        <w:r w:rsidR="009C18EB">
          <w:rPr>
            <w:rFonts w:hint="cs"/>
            <w:rtl/>
          </w:rPr>
          <w:t>مدل‌های</w:t>
        </w:r>
        <w:proofErr w:type="spellEnd"/>
        <w:r w:rsidR="009C18EB">
          <w:rPr>
            <w:rFonts w:hint="cs"/>
            <w:rtl/>
          </w:rPr>
          <w:t xml:space="preserve"> پیشرفته این کار </w:t>
        </w:r>
      </w:ins>
      <w:ins w:id="2030" w:author="Sajjad Abed" w:date="2022-10-18T11:16:00Z">
        <w:r w:rsidR="009C18EB">
          <w:rPr>
            <w:rFonts w:hint="cs"/>
            <w:rtl/>
          </w:rPr>
          <w:t>تاثیر زیادی ندارد و اگر دو</w:t>
        </w:r>
      </w:ins>
      <w:ins w:id="2031" w:author="Sajjad Abed" w:date="2022-10-18T11:17:00Z">
        <w:r w:rsidR="009C18EB">
          <w:rPr>
            <w:rFonts w:hint="cs"/>
            <w:rtl/>
          </w:rPr>
          <w:t xml:space="preserve"> ویژگی قبلی اهمیت کمی داشته باشند، ویژگی جدید که به کمک </w:t>
        </w:r>
        <w:proofErr w:type="spellStart"/>
        <w:r w:rsidR="009C18EB">
          <w:rPr>
            <w:rFonts w:hint="cs"/>
            <w:rtl/>
          </w:rPr>
          <w:t>آن‌ها</w:t>
        </w:r>
        <w:proofErr w:type="spellEnd"/>
        <w:r w:rsidR="009C18EB">
          <w:rPr>
            <w:rFonts w:hint="cs"/>
            <w:rtl/>
          </w:rPr>
          <w:t xml:space="preserve"> ایجاد شده است نیز اهمیت زیادی نخواهد داشت. نمودار اهمیت ویژ</w:t>
        </w:r>
      </w:ins>
      <w:ins w:id="2032" w:author="Sajjad Abed" w:date="2022-10-18T11:18:00Z">
        <w:r w:rsidR="009C18EB">
          <w:rPr>
            <w:rFonts w:hint="cs"/>
            <w:rtl/>
          </w:rPr>
          <w:t xml:space="preserve">گی برای </w:t>
        </w:r>
        <w:proofErr w:type="spellStart"/>
        <w:r w:rsidR="009C18EB">
          <w:rPr>
            <w:rFonts w:hint="cs"/>
            <w:rtl/>
          </w:rPr>
          <w:t>مدل‌های</w:t>
        </w:r>
        <w:proofErr w:type="spellEnd"/>
        <w:r w:rsidR="009C18EB">
          <w:rPr>
            <w:rFonts w:hint="cs"/>
            <w:rtl/>
          </w:rPr>
          <w:t xml:space="preserve"> اجرا شده در تصاویر؟؟؟؟؟؟</w:t>
        </w:r>
      </w:ins>
      <w:r w:rsidR="00310E36">
        <w:rPr>
          <w:rFonts w:hint="cs"/>
          <w:rtl/>
        </w:rPr>
        <w:t xml:space="preserve"> (صفحه۴۴)</w:t>
      </w:r>
      <w:ins w:id="2033" w:author="Sajjad Abed" w:date="2022-10-18T11:18:00Z">
        <w:r w:rsidR="009C18EB">
          <w:rPr>
            <w:rFonts w:hint="cs"/>
            <w:rtl/>
          </w:rPr>
          <w:t xml:space="preserve"> آمده است.</w:t>
        </w:r>
      </w:ins>
    </w:p>
    <w:p w14:paraId="76EDDAF5" w14:textId="409BF672" w:rsidR="00B24235" w:rsidRPr="009C18EB" w:rsidRDefault="009C18EB" w:rsidP="00464074">
      <w:pPr>
        <w:rPr>
          <w:ins w:id="2034" w:author="Sajjad Abed" w:date="2022-10-17T15:59:00Z"/>
          <w:rFonts w:cs="Calibri"/>
          <w:rtl/>
        </w:rPr>
      </w:pPr>
      <w:ins w:id="2035" w:author="Sajjad Abed" w:date="2022-10-18T11:18:00Z">
        <w:r w:rsidRPr="009C18EB">
          <w:rPr>
            <w:noProof/>
          </w:rPr>
          <w:lastRenderedPageBreak/>
          <w:t xml:space="preserve"> </w:t>
        </w:r>
        <w:r>
          <w:rPr>
            <w:noProof/>
          </w:rPr>
          <w:drawing>
            <wp:inline distT="0" distB="0" distL="0" distR="0" wp14:anchorId="0F91BF20" wp14:editId="799412A3">
              <wp:extent cx="5943600" cy="324167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3600" cy="3241675"/>
                      </a:xfrm>
                      <a:prstGeom prst="rect">
                        <a:avLst/>
                      </a:prstGeom>
                      <a:noFill/>
                      <a:ln>
                        <a:noFill/>
                      </a:ln>
                    </pic:spPr>
                  </pic:pic>
                </a:graphicData>
              </a:graphic>
            </wp:inline>
          </w:drawing>
        </w:r>
      </w:ins>
    </w:p>
    <w:p w14:paraId="5D974063" w14:textId="2D65AD83" w:rsidR="00C211B3" w:rsidRDefault="00C211B3" w:rsidP="00464074">
      <w:pPr>
        <w:rPr>
          <w:ins w:id="2036" w:author="Sajjad Abed" w:date="2022-10-18T11:21:00Z"/>
        </w:rPr>
      </w:pPr>
      <w:ins w:id="2037" w:author="Sajjad Abed" w:date="2022-10-17T16:00:00Z">
        <w:r>
          <w:rPr>
            <w:noProof/>
          </w:rPr>
          <w:drawing>
            <wp:inline distT="0" distB="0" distL="0" distR="0" wp14:anchorId="621C4F68" wp14:editId="5C000FF7">
              <wp:extent cx="5943600" cy="324167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3600" cy="3241675"/>
                      </a:xfrm>
                      <a:prstGeom prst="rect">
                        <a:avLst/>
                      </a:prstGeom>
                      <a:noFill/>
                      <a:ln>
                        <a:noFill/>
                      </a:ln>
                    </pic:spPr>
                  </pic:pic>
                </a:graphicData>
              </a:graphic>
            </wp:inline>
          </w:drawing>
        </w:r>
      </w:ins>
    </w:p>
    <w:p w14:paraId="73ECABEE" w14:textId="436C5173" w:rsidR="00147143" w:rsidRDefault="00ED3B24" w:rsidP="00147143">
      <w:pPr>
        <w:rPr>
          <w:ins w:id="2038" w:author="Sajjad Abed" w:date="2022-10-18T16:28:00Z"/>
          <w:rtl/>
        </w:rPr>
      </w:pPr>
      <w:ins w:id="2039" w:author="Sajjad Abed" w:date="2022-10-18T11:24:00Z">
        <w:r>
          <w:rPr>
            <w:rFonts w:hint="cs"/>
            <w:rtl/>
          </w:rPr>
          <w:t xml:space="preserve">حال که تعداد </w:t>
        </w:r>
        <w:proofErr w:type="spellStart"/>
        <w:r>
          <w:rPr>
            <w:rFonts w:hint="cs"/>
            <w:rtl/>
          </w:rPr>
          <w:t>ویژگی‌ها</w:t>
        </w:r>
        <w:proofErr w:type="spellEnd"/>
        <w:r>
          <w:rPr>
            <w:rFonts w:hint="cs"/>
            <w:rtl/>
          </w:rPr>
          <w:t xml:space="preserve"> به ۳۹ رسیده است و بهبودی در کارایی مدل ای</w:t>
        </w:r>
      </w:ins>
      <w:ins w:id="2040" w:author="Sajjad Abed" w:date="2022-10-18T11:25:00Z">
        <w:r>
          <w:rPr>
            <w:rFonts w:hint="cs"/>
            <w:rtl/>
          </w:rPr>
          <w:t>جاد نشد و</w:t>
        </w:r>
      </w:ins>
      <w:ins w:id="2041" w:author="Sajjad Abed" w:date="2022-10-18T11:24:00Z">
        <w:r>
          <w:rPr>
            <w:rFonts w:hint="cs"/>
            <w:rtl/>
          </w:rPr>
          <w:t xml:space="preserve"> همانطور که در تصویر مشخص است برخی از </w:t>
        </w:r>
        <w:proofErr w:type="spellStart"/>
        <w:r>
          <w:rPr>
            <w:rFonts w:hint="cs"/>
            <w:rtl/>
          </w:rPr>
          <w:t>ویژگی‌ها</w:t>
        </w:r>
        <w:proofErr w:type="spellEnd"/>
        <w:r>
          <w:rPr>
            <w:rFonts w:hint="cs"/>
            <w:rtl/>
          </w:rPr>
          <w:t xml:space="preserve"> به نسبت تاثیر بسیار کمی در مدل دارند</w:t>
        </w:r>
      </w:ins>
      <w:ins w:id="2042" w:author="Sajjad Abed" w:date="2022-10-18T11:25:00Z">
        <w:r>
          <w:rPr>
            <w:rFonts w:hint="cs"/>
            <w:rtl/>
          </w:rPr>
          <w:t>، اقدام بعدی برای بهتر کردن مدل آن اس</w:t>
        </w:r>
      </w:ins>
      <w:ins w:id="2043" w:author="Sajjad Abed" w:date="2022-10-18T11:32:00Z">
        <w:r>
          <w:rPr>
            <w:rFonts w:hint="cs"/>
            <w:rtl/>
          </w:rPr>
          <w:t xml:space="preserve">ت که با همین </w:t>
        </w:r>
      </w:ins>
      <w:ins w:id="2044" w:author="Sajjad Abed" w:date="2022-10-18T11:33:00Z">
        <w:r w:rsidR="00804B82">
          <w:rPr>
            <w:rFonts w:hint="cs"/>
            <w:rtl/>
          </w:rPr>
          <w:t>دقت در پاسخگویی</w:t>
        </w:r>
      </w:ins>
      <w:ins w:id="2045" w:author="Sajjad Abed" w:date="2022-10-18T11:36:00Z">
        <w:r w:rsidR="00804B82">
          <w:rPr>
            <w:rFonts w:hint="cs"/>
            <w:rtl/>
          </w:rPr>
          <w:t xml:space="preserve">، مدت زمان آماده سازی </w:t>
        </w:r>
      </w:ins>
      <w:proofErr w:type="spellStart"/>
      <w:ins w:id="2046" w:author="Sajjad Abed" w:date="2022-10-18T11:37:00Z">
        <w:r w:rsidR="00804B82">
          <w:rPr>
            <w:rFonts w:hint="cs"/>
            <w:rtl/>
          </w:rPr>
          <w:t>دیتاست</w:t>
        </w:r>
        <w:proofErr w:type="spellEnd"/>
        <w:r w:rsidR="00804B82">
          <w:rPr>
            <w:rFonts w:hint="cs"/>
            <w:rtl/>
          </w:rPr>
          <w:t>، آموزش مدل و پیشبینی آن کاهش یابد. در این حالت می‌توان به کمک</w:t>
        </w:r>
      </w:ins>
      <w:ins w:id="2047" w:author="Sajjad Abed" w:date="2022-10-18T12:43:00Z">
        <w:r w:rsidR="00FF1C65">
          <w:rPr>
            <w:rFonts w:hint="cs"/>
            <w:rtl/>
          </w:rPr>
          <w:t xml:space="preserve"> کاهش ابعاد</w:t>
        </w:r>
        <w:r w:rsidR="00FF1C65">
          <w:rPr>
            <w:rStyle w:val="FootnoteReference"/>
            <w:rtl/>
          </w:rPr>
          <w:footnoteReference w:id="54"/>
        </w:r>
        <w:r w:rsidR="00FF1C65">
          <w:rPr>
            <w:rFonts w:hint="cs"/>
            <w:rtl/>
          </w:rPr>
          <w:t xml:space="preserve"> از طریق</w:t>
        </w:r>
      </w:ins>
      <w:ins w:id="2049" w:author="Sajjad Abed" w:date="2022-10-18T12:46:00Z">
        <w:r w:rsidR="00FF1C65">
          <w:rPr>
            <w:rFonts w:hint="cs"/>
            <w:rtl/>
          </w:rPr>
          <w:t xml:space="preserve"> حذف </w:t>
        </w:r>
        <w:proofErr w:type="spellStart"/>
        <w:r w:rsidR="00FF1C65">
          <w:rPr>
            <w:rFonts w:hint="cs"/>
            <w:rtl/>
          </w:rPr>
          <w:t>ویژگی‌های</w:t>
        </w:r>
        <w:proofErr w:type="spellEnd"/>
        <w:r w:rsidR="00FF1C65">
          <w:rPr>
            <w:rFonts w:hint="cs"/>
            <w:rtl/>
          </w:rPr>
          <w:t xml:space="preserve"> کم اهمیت </w:t>
        </w:r>
      </w:ins>
      <w:ins w:id="2050" w:author="Sajjad Abed" w:date="2022-10-18T12:47:00Z">
        <w:r w:rsidR="00FF1C65">
          <w:rPr>
            <w:rFonts w:hint="cs"/>
            <w:rtl/>
          </w:rPr>
          <w:t xml:space="preserve">به این سمت حرکت کرد. اگر بخواهیم </w:t>
        </w:r>
      </w:ins>
      <w:ins w:id="2051" w:author="Sajjad Abed" w:date="2022-10-18T12:50:00Z">
        <w:r w:rsidR="00FF1C65">
          <w:rPr>
            <w:rFonts w:hint="cs"/>
            <w:rtl/>
          </w:rPr>
          <w:t xml:space="preserve">برای مدل </w:t>
        </w:r>
        <w:r w:rsidR="00FF1C65">
          <w:t>XGBoost</w:t>
        </w:r>
        <w:r w:rsidR="00FF1C65">
          <w:rPr>
            <w:rFonts w:hint="cs"/>
            <w:rtl/>
          </w:rPr>
          <w:t xml:space="preserve"> این کاه</w:t>
        </w:r>
      </w:ins>
      <w:ins w:id="2052" w:author="Sajjad Abed" w:date="2022-10-18T12:51:00Z">
        <w:r w:rsidR="00FF1C65">
          <w:rPr>
            <w:rFonts w:hint="cs"/>
            <w:rtl/>
          </w:rPr>
          <w:t xml:space="preserve">ش ابعاد را انجام دهیم با توجه به </w:t>
        </w:r>
        <w:r w:rsidR="00FF1C65">
          <w:rPr>
            <w:rFonts w:hint="cs"/>
            <w:rtl/>
          </w:rPr>
          <w:lastRenderedPageBreak/>
          <w:t xml:space="preserve">نمودار اهمیت </w:t>
        </w:r>
        <w:proofErr w:type="spellStart"/>
        <w:r w:rsidR="00FF1C65">
          <w:rPr>
            <w:rFonts w:hint="cs"/>
            <w:rtl/>
          </w:rPr>
          <w:t>ویژگی‌های</w:t>
        </w:r>
        <w:proofErr w:type="spellEnd"/>
        <w:r w:rsidR="00FF1C65">
          <w:rPr>
            <w:rFonts w:hint="cs"/>
            <w:rtl/>
          </w:rPr>
          <w:t xml:space="preserve"> آن (تصویر </w:t>
        </w:r>
      </w:ins>
      <w:r w:rsidR="00310E36">
        <w:rPr>
          <w:rFonts w:hint="cs"/>
          <w:rtl/>
        </w:rPr>
        <w:t xml:space="preserve">دوم صفحه ۴۴ </w:t>
      </w:r>
      <w:ins w:id="2053" w:author="Sajjad Abed" w:date="2022-10-18T12:51:00Z">
        <w:r w:rsidR="00FF1C65">
          <w:rPr>
            <w:rFonts w:hint="cs"/>
            <w:rtl/>
          </w:rPr>
          <w:t>؟؟؟؟؟؟؟؟؟)</w:t>
        </w:r>
      </w:ins>
      <w:ins w:id="2054" w:author="Sajjad Abed" w:date="2022-10-18T12:56:00Z">
        <w:r w:rsidR="00802594">
          <w:rPr>
            <w:rFonts w:hint="cs"/>
            <w:rtl/>
          </w:rPr>
          <w:t xml:space="preserve"> </w:t>
        </w:r>
        <w:proofErr w:type="spellStart"/>
        <w:r w:rsidR="00802594">
          <w:rPr>
            <w:rFonts w:hint="cs"/>
            <w:rtl/>
          </w:rPr>
          <w:t>ویژگی‌هایی</w:t>
        </w:r>
        <w:proofErr w:type="spellEnd"/>
        <w:r w:rsidR="00802594">
          <w:rPr>
            <w:rFonts w:hint="cs"/>
            <w:rtl/>
          </w:rPr>
          <w:t xml:space="preserve"> که اهمیت </w:t>
        </w:r>
        <w:proofErr w:type="spellStart"/>
        <w:r w:rsidR="00802594">
          <w:rPr>
            <w:rFonts w:hint="cs"/>
            <w:rtl/>
          </w:rPr>
          <w:t>آن‌ها</w:t>
        </w:r>
        <w:proofErr w:type="spellEnd"/>
        <w:r w:rsidR="00802594">
          <w:rPr>
            <w:rFonts w:hint="cs"/>
            <w:rtl/>
          </w:rPr>
          <w:t xml:space="preserve"> تقریبا ناچیز است را حذف </w:t>
        </w:r>
        <w:proofErr w:type="spellStart"/>
        <w:r w:rsidR="00802594">
          <w:rPr>
            <w:rFonts w:hint="cs"/>
            <w:rtl/>
          </w:rPr>
          <w:t>می‌کنیم</w:t>
        </w:r>
        <w:proofErr w:type="spellEnd"/>
        <w:r w:rsidR="00802594">
          <w:rPr>
            <w:rFonts w:hint="cs"/>
            <w:rtl/>
          </w:rPr>
          <w:t>.</w:t>
        </w:r>
      </w:ins>
      <w:ins w:id="2055" w:author="Sajjad Abed" w:date="2022-10-18T16:28:00Z">
        <w:r w:rsidR="00147143">
          <w:rPr>
            <w:rFonts w:hint="cs"/>
            <w:rtl/>
          </w:rPr>
          <w:t xml:space="preserve"> در حالت جدید معیارهای ارزیابی ما برای مدل </w:t>
        </w:r>
        <w:r w:rsidR="00147143">
          <w:t>XGBoost</w:t>
        </w:r>
        <w:r w:rsidR="00147143">
          <w:rPr>
            <w:rFonts w:hint="cs"/>
            <w:rtl/>
          </w:rPr>
          <w:t xml:space="preserve"> به شکل زیر خواهد بود. </w:t>
        </w:r>
      </w:ins>
    </w:p>
    <w:tbl>
      <w:tblPr>
        <w:tblStyle w:val="GridTable3-Accent3"/>
        <w:tblW w:w="9820" w:type="dxa"/>
        <w:tblInd w:w="10" w:type="dxa"/>
        <w:tblLook w:val="04A0" w:firstRow="1" w:lastRow="0" w:firstColumn="1" w:lastColumn="0" w:noHBand="0" w:noVBand="1"/>
      </w:tblPr>
      <w:tblGrid>
        <w:gridCol w:w="4140"/>
        <w:gridCol w:w="1530"/>
        <w:gridCol w:w="1440"/>
        <w:gridCol w:w="1350"/>
        <w:gridCol w:w="1360"/>
      </w:tblGrid>
      <w:tr w:rsidR="008D36FC" w14:paraId="49C239B7" w14:textId="77777777" w:rsidTr="008D36FC">
        <w:trPr>
          <w:cnfStyle w:val="100000000000" w:firstRow="1" w:lastRow="0" w:firstColumn="0" w:lastColumn="0" w:oddVBand="0" w:evenVBand="0" w:oddHBand="0" w:evenHBand="0" w:firstRowFirstColumn="0" w:firstRowLastColumn="0" w:lastRowFirstColumn="0" w:lastRowLastColumn="0"/>
          <w:trHeight w:val="275"/>
          <w:ins w:id="2056" w:author="Sajjad Abed" w:date="2022-10-18T16:59:00Z"/>
        </w:trPr>
        <w:tc>
          <w:tcPr>
            <w:cnfStyle w:val="001000000100" w:firstRow="0" w:lastRow="0" w:firstColumn="1" w:lastColumn="0" w:oddVBand="0" w:evenVBand="0" w:oddHBand="0" w:evenHBand="0" w:firstRowFirstColumn="1" w:firstRowLastColumn="0" w:lastRowFirstColumn="0" w:lastRowLastColumn="0"/>
            <w:tcW w:w="4140" w:type="dxa"/>
          </w:tcPr>
          <w:p w14:paraId="4FEA3E19" w14:textId="77777777" w:rsidR="008D36FC" w:rsidRDefault="008D36FC" w:rsidP="00A25374">
            <w:pPr>
              <w:bidi w:val="0"/>
              <w:rPr>
                <w:ins w:id="2057" w:author="Sajjad Abed" w:date="2022-10-18T16:59:00Z"/>
              </w:rPr>
            </w:pPr>
            <w:ins w:id="2058" w:author="Sajjad Abed" w:date="2022-10-18T16:59:00Z">
              <w:r>
                <w:t>Model</w:t>
              </w:r>
            </w:ins>
          </w:p>
        </w:tc>
        <w:tc>
          <w:tcPr>
            <w:tcW w:w="1530" w:type="dxa"/>
          </w:tcPr>
          <w:p w14:paraId="685D1DB9" w14:textId="77777777" w:rsidR="008D36FC" w:rsidRDefault="008D36FC" w:rsidP="00A25374">
            <w:pPr>
              <w:bidi w:val="0"/>
              <w:jc w:val="center"/>
              <w:cnfStyle w:val="100000000000" w:firstRow="1" w:lastRow="0" w:firstColumn="0" w:lastColumn="0" w:oddVBand="0" w:evenVBand="0" w:oddHBand="0" w:evenHBand="0" w:firstRowFirstColumn="0" w:firstRowLastColumn="0" w:lastRowFirstColumn="0" w:lastRowLastColumn="0"/>
              <w:rPr>
                <w:ins w:id="2059" w:author="Sajjad Abed" w:date="2022-10-18T16:59:00Z"/>
              </w:rPr>
            </w:pPr>
            <w:ins w:id="2060" w:author="Sajjad Abed" w:date="2022-10-18T16:59:00Z">
              <w:r>
                <w:t>Accuracy</w:t>
              </w:r>
            </w:ins>
          </w:p>
        </w:tc>
        <w:tc>
          <w:tcPr>
            <w:tcW w:w="1440" w:type="dxa"/>
          </w:tcPr>
          <w:p w14:paraId="574A2E7A" w14:textId="77777777" w:rsidR="008D36FC" w:rsidRDefault="008D36FC" w:rsidP="00A25374">
            <w:pPr>
              <w:bidi w:val="0"/>
              <w:jc w:val="center"/>
              <w:cnfStyle w:val="100000000000" w:firstRow="1" w:lastRow="0" w:firstColumn="0" w:lastColumn="0" w:oddVBand="0" w:evenVBand="0" w:oddHBand="0" w:evenHBand="0" w:firstRowFirstColumn="0" w:firstRowLastColumn="0" w:lastRowFirstColumn="0" w:lastRowLastColumn="0"/>
              <w:rPr>
                <w:ins w:id="2061" w:author="Sajjad Abed" w:date="2022-10-18T16:59:00Z"/>
              </w:rPr>
            </w:pPr>
            <w:ins w:id="2062" w:author="Sajjad Abed" w:date="2022-10-18T16:59:00Z">
              <w:r>
                <w:t>Precision</w:t>
              </w:r>
            </w:ins>
          </w:p>
        </w:tc>
        <w:tc>
          <w:tcPr>
            <w:tcW w:w="1350" w:type="dxa"/>
          </w:tcPr>
          <w:p w14:paraId="53E5EA37" w14:textId="77777777" w:rsidR="008D36FC" w:rsidRDefault="008D36FC" w:rsidP="00A25374">
            <w:pPr>
              <w:bidi w:val="0"/>
              <w:jc w:val="center"/>
              <w:cnfStyle w:val="100000000000" w:firstRow="1" w:lastRow="0" w:firstColumn="0" w:lastColumn="0" w:oddVBand="0" w:evenVBand="0" w:oddHBand="0" w:evenHBand="0" w:firstRowFirstColumn="0" w:firstRowLastColumn="0" w:lastRowFirstColumn="0" w:lastRowLastColumn="0"/>
              <w:rPr>
                <w:ins w:id="2063" w:author="Sajjad Abed" w:date="2022-10-18T16:59:00Z"/>
              </w:rPr>
            </w:pPr>
            <w:ins w:id="2064" w:author="Sajjad Abed" w:date="2022-10-18T16:59:00Z">
              <w:r>
                <w:t>Recall</w:t>
              </w:r>
            </w:ins>
          </w:p>
        </w:tc>
        <w:tc>
          <w:tcPr>
            <w:tcW w:w="1360" w:type="dxa"/>
          </w:tcPr>
          <w:p w14:paraId="36572F66" w14:textId="77777777" w:rsidR="008D36FC" w:rsidRDefault="008D36FC" w:rsidP="00A25374">
            <w:pPr>
              <w:bidi w:val="0"/>
              <w:jc w:val="center"/>
              <w:cnfStyle w:val="100000000000" w:firstRow="1" w:lastRow="0" w:firstColumn="0" w:lastColumn="0" w:oddVBand="0" w:evenVBand="0" w:oddHBand="0" w:evenHBand="0" w:firstRowFirstColumn="0" w:firstRowLastColumn="0" w:lastRowFirstColumn="0" w:lastRowLastColumn="0"/>
              <w:rPr>
                <w:ins w:id="2065" w:author="Sajjad Abed" w:date="2022-10-18T16:59:00Z"/>
              </w:rPr>
            </w:pPr>
            <w:ins w:id="2066" w:author="Sajjad Abed" w:date="2022-10-18T16:59:00Z">
              <w:r>
                <w:t>F1-score</w:t>
              </w:r>
            </w:ins>
          </w:p>
        </w:tc>
      </w:tr>
      <w:tr w:rsidR="008D36FC" w14:paraId="1F334B68" w14:textId="77777777" w:rsidTr="008D36FC">
        <w:trPr>
          <w:cnfStyle w:val="000000100000" w:firstRow="0" w:lastRow="0" w:firstColumn="0" w:lastColumn="0" w:oddVBand="0" w:evenVBand="0" w:oddHBand="1" w:evenHBand="0" w:firstRowFirstColumn="0" w:firstRowLastColumn="0" w:lastRowFirstColumn="0" w:lastRowLastColumn="0"/>
          <w:trHeight w:val="275"/>
          <w:ins w:id="2067" w:author="Sajjad Abed" w:date="2022-10-18T16:59:00Z"/>
        </w:trPr>
        <w:tc>
          <w:tcPr>
            <w:cnfStyle w:val="001000000000" w:firstRow="0" w:lastRow="0" w:firstColumn="1" w:lastColumn="0" w:oddVBand="0" w:evenVBand="0" w:oddHBand="0" w:evenHBand="0" w:firstRowFirstColumn="0" w:firstRowLastColumn="0" w:lastRowFirstColumn="0" w:lastRowLastColumn="0"/>
            <w:tcW w:w="4140" w:type="dxa"/>
          </w:tcPr>
          <w:p w14:paraId="69229736" w14:textId="77777777" w:rsidR="008D36FC" w:rsidRDefault="008D36FC" w:rsidP="00A25374">
            <w:pPr>
              <w:bidi w:val="0"/>
              <w:rPr>
                <w:ins w:id="2068" w:author="Sajjad Abed" w:date="2022-10-18T16:59:00Z"/>
              </w:rPr>
            </w:pPr>
            <w:ins w:id="2069" w:author="Sajjad Abed" w:date="2022-10-18T16:59:00Z">
              <w:r>
                <w:t>XGBoost</w:t>
              </w:r>
            </w:ins>
          </w:p>
        </w:tc>
        <w:tc>
          <w:tcPr>
            <w:tcW w:w="1530" w:type="dxa"/>
          </w:tcPr>
          <w:p w14:paraId="6F0FF2E4" w14:textId="77777777" w:rsidR="008D36FC" w:rsidRDefault="008D36FC" w:rsidP="00A25374">
            <w:pPr>
              <w:bidi w:val="0"/>
              <w:jc w:val="center"/>
              <w:cnfStyle w:val="000000100000" w:firstRow="0" w:lastRow="0" w:firstColumn="0" w:lastColumn="0" w:oddVBand="0" w:evenVBand="0" w:oddHBand="1" w:evenHBand="0" w:firstRowFirstColumn="0" w:firstRowLastColumn="0" w:lastRowFirstColumn="0" w:lastRowLastColumn="0"/>
              <w:rPr>
                <w:ins w:id="2070" w:author="Sajjad Abed" w:date="2022-10-18T16:59:00Z"/>
              </w:rPr>
            </w:pPr>
            <w:ins w:id="2071" w:author="Sajjad Abed" w:date="2022-10-18T16:59:00Z">
              <w:r>
                <w:t>0.85</w:t>
              </w:r>
            </w:ins>
          </w:p>
        </w:tc>
        <w:tc>
          <w:tcPr>
            <w:tcW w:w="1440" w:type="dxa"/>
          </w:tcPr>
          <w:p w14:paraId="51E613D5" w14:textId="77777777" w:rsidR="008D36FC" w:rsidRDefault="008D36FC" w:rsidP="00A25374">
            <w:pPr>
              <w:bidi w:val="0"/>
              <w:jc w:val="center"/>
              <w:cnfStyle w:val="000000100000" w:firstRow="0" w:lastRow="0" w:firstColumn="0" w:lastColumn="0" w:oddVBand="0" w:evenVBand="0" w:oddHBand="1" w:evenHBand="0" w:firstRowFirstColumn="0" w:firstRowLastColumn="0" w:lastRowFirstColumn="0" w:lastRowLastColumn="0"/>
              <w:rPr>
                <w:ins w:id="2072" w:author="Sajjad Abed" w:date="2022-10-18T16:59:00Z"/>
              </w:rPr>
            </w:pPr>
            <w:ins w:id="2073" w:author="Sajjad Abed" w:date="2022-10-18T16:59:00Z">
              <w:r>
                <w:t>0.40</w:t>
              </w:r>
            </w:ins>
          </w:p>
        </w:tc>
        <w:tc>
          <w:tcPr>
            <w:tcW w:w="1350" w:type="dxa"/>
          </w:tcPr>
          <w:p w14:paraId="0293A7BA" w14:textId="77777777" w:rsidR="008D36FC" w:rsidRDefault="008D36FC" w:rsidP="00A25374">
            <w:pPr>
              <w:bidi w:val="0"/>
              <w:jc w:val="center"/>
              <w:cnfStyle w:val="000000100000" w:firstRow="0" w:lastRow="0" w:firstColumn="0" w:lastColumn="0" w:oddVBand="0" w:evenVBand="0" w:oddHBand="1" w:evenHBand="0" w:firstRowFirstColumn="0" w:firstRowLastColumn="0" w:lastRowFirstColumn="0" w:lastRowLastColumn="0"/>
              <w:rPr>
                <w:ins w:id="2074" w:author="Sajjad Abed" w:date="2022-10-18T16:59:00Z"/>
              </w:rPr>
            </w:pPr>
            <w:ins w:id="2075" w:author="Sajjad Abed" w:date="2022-10-18T16:59:00Z">
              <w:r>
                <w:t>0.53</w:t>
              </w:r>
            </w:ins>
          </w:p>
        </w:tc>
        <w:tc>
          <w:tcPr>
            <w:tcW w:w="1360" w:type="dxa"/>
          </w:tcPr>
          <w:p w14:paraId="759639C6" w14:textId="77777777" w:rsidR="008D36FC" w:rsidRDefault="008D36FC" w:rsidP="00A25374">
            <w:pPr>
              <w:bidi w:val="0"/>
              <w:jc w:val="center"/>
              <w:cnfStyle w:val="000000100000" w:firstRow="0" w:lastRow="0" w:firstColumn="0" w:lastColumn="0" w:oddVBand="0" w:evenVBand="0" w:oddHBand="1" w:evenHBand="0" w:firstRowFirstColumn="0" w:firstRowLastColumn="0" w:lastRowFirstColumn="0" w:lastRowLastColumn="0"/>
              <w:rPr>
                <w:ins w:id="2076" w:author="Sajjad Abed" w:date="2022-10-18T16:59:00Z"/>
              </w:rPr>
            </w:pPr>
            <w:ins w:id="2077" w:author="Sajjad Abed" w:date="2022-10-18T16:59:00Z">
              <w:r>
                <w:t>0.46</w:t>
              </w:r>
            </w:ins>
          </w:p>
        </w:tc>
      </w:tr>
    </w:tbl>
    <w:p w14:paraId="3CE471C1" w14:textId="22ECDD72" w:rsidR="00147143" w:rsidRDefault="00147143" w:rsidP="00147143">
      <w:pPr>
        <w:rPr>
          <w:ins w:id="2078" w:author="Sajjad Abed" w:date="2022-10-18T16:28:00Z"/>
          <w:rtl/>
        </w:rPr>
      </w:pPr>
    </w:p>
    <w:p w14:paraId="73F81A34" w14:textId="114ADB8D" w:rsidR="00147143" w:rsidRDefault="00147143" w:rsidP="00147143">
      <w:pPr>
        <w:rPr>
          <w:ins w:id="2079" w:author="Sajjad Abed" w:date="2022-10-18T16:39:00Z"/>
          <w:rtl/>
        </w:rPr>
      </w:pPr>
      <w:ins w:id="2080" w:author="Sajjad Abed" w:date="2022-10-18T16:28:00Z">
        <w:r>
          <w:rPr>
            <w:rFonts w:hint="cs"/>
            <w:rtl/>
          </w:rPr>
          <w:t xml:space="preserve">همچنین </w:t>
        </w:r>
      </w:ins>
      <w:ins w:id="2081" w:author="Sajjad Abed" w:date="2022-10-18T16:38:00Z">
        <w:r>
          <w:rPr>
            <w:rFonts w:hint="cs"/>
            <w:rtl/>
          </w:rPr>
          <w:t xml:space="preserve">اهمیت </w:t>
        </w:r>
        <w:proofErr w:type="spellStart"/>
        <w:r>
          <w:rPr>
            <w:rFonts w:hint="cs"/>
            <w:rtl/>
          </w:rPr>
          <w:t>ویژگی</w:t>
        </w:r>
      </w:ins>
      <w:ins w:id="2082" w:author="Sajjad Abed" w:date="2022-10-18T16:39:00Z">
        <w:r>
          <w:rPr>
            <w:rFonts w:hint="cs"/>
            <w:rtl/>
          </w:rPr>
          <w:t>‌ها</w:t>
        </w:r>
        <w:proofErr w:type="spellEnd"/>
        <w:r>
          <w:rPr>
            <w:rFonts w:hint="cs"/>
            <w:rtl/>
          </w:rPr>
          <w:t xml:space="preserve"> در حالت جدید به شکل زیر خواهد بود.</w:t>
        </w:r>
      </w:ins>
    </w:p>
    <w:p w14:paraId="7FD56CB0" w14:textId="72A83B96" w:rsidR="00147143" w:rsidRDefault="008D36FC" w:rsidP="00147143">
      <w:pPr>
        <w:rPr>
          <w:ins w:id="2083" w:author="Sajjad Abed" w:date="2022-10-18T16:39:00Z"/>
          <w:rtl/>
        </w:rPr>
      </w:pPr>
      <w:ins w:id="2084" w:author="Sajjad Abed" w:date="2022-10-18T16:58:00Z">
        <w:r>
          <w:rPr>
            <w:noProof/>
          </w:rPr>
          <w:drawing>
            <wp:inline distT="0" distB="0" distL="0" distR="0" wp14:anchorId="2BFE1F3A" wp14:editId="5CA135F5">
              <wp:extent cx="5943600" cy="324167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3600" cy="3241675"/>
                      </a:xfrm>
                      <a:prstGeom prst="rect">
                        <a:avLst/>
                      </a:prstGeom>
                      <a:noFill/>
                      <a:ln>
                        <a:noFill/>
                      </a:ln>
                    </pic:spPr>
                  </pic:pic>
                </a:graphicData>
              </a:graphic>
            </wp:inline>
          </w:drawing>
        </w:r>
      </w:ins>
    </w:p>
    <w:p w14:paraId="49EBAD21" w14:textId="0D4AD001" w:rsidR="008D36FC" w:rsidRPr="008D36FC" w:rsidRDefault="00147143" w:rsidP="008D36FC">
      <w:pPr>
        <w:rPr>
          <w:ins w:id="2085" w:author="Sajjad Abed" w:date="2022-10-17T14:35:00Z"/>
          <w:rFonts w:cs="Calibri"/>
          <w:rtl/>
        </w:rPr>
      </w:pPr>
      <w:ins w:id="2086" w:author="Sajjad Abed" w:date="2022-10-18T16:39:00Z">
        <w:r>
          <w:rPr>
            <w:rFonts w:hint="cs"/>
            <w:rtl/>
          </w:rPr>
          <w:t xml:space="preserve">همانطور که مشاهده </w:t>
        </w:r>
        <w:proofErr w:type="spellStart"/>
        <w:r>
          <w:rPr>
            <w:rFonts w:hint="cs"/>
            <w:rtl/>
          </w:rPr>
          <w:t>می‌شود</w:t>
        </w:r>
        <w:proofErr w:type="spellEnd"/>
        <w:r>
          <w:rPr>
            <w:rFonts w:hint="cs"/>
            <w:rtl/>
          </w:rPr>
          <w:t xml:space="preserve"> </w:t>
        </w:r>
      </w:ins>
      <w:ins w:id="2087" w:author="Sajjad Abed" w:date="2022-10-18T16:45:00Z">
        <w:r w:rsidR="008D36FC">
          <w:rPr>
            <w:rFonts w:hint="cs"/>
            <w:rtl/>
          </w:rPr>
          <w:t xml:space="preserve">با وجود کاهش </w:t>
        </w:r>
        <w:proofErr w:type="spellStart"/>
        <w:r w:rsidR="008D36FC">
          <w:rPr>
            <w:rFonts w:hint="cs"/>
            <w:rtl/>
          </w:rPr>
          <w:t>ویژگی‌ها</w:t>
        </w:r>
        <w:proofErr w:type="spellEnd"/>
        <w:r w:rsidR="008D36FC">
          <w:rPr>
            <w:rFonts w:hint="cs"/>
            <w:rtl/>
          </w:rPr>
          <w:t xml:space="preserve"> از ۳۹ به </w:t>
        </w:r>
      </w:ins>
      <w:ins w:id="2088" w:author="Sajjad Abed" w:date="2022-10-18T16:46:00Z">
        <w:r w:rsidR="008D36FC">
          <w:rPr>
            <w:rFonts w:hint="cs"/>
            <w:rtl/>
          </w:rPr>
          <w:t xml:space="preserve">۱۵ </w:t>
        </w:r>
      </w:ins>
      <w:ins w:id="2089" w:author="Sajjad Abed" w:date="2022-10-18T16:49:00Z">
        <w:r w:rsidR="008D36FC">
          <w:rPr>
            <w:rFonts w:hint="cs"/>
            <w:rtl/>
          </w:rPr>
          <w:t xml:space="preserve">همچنان مدل تقریبا با همان دقت پاسخ </w:t>
        </w:r>
        <w:proofErr w:type="spellStart"/>
        <w:r w:rsidR="008D36FC">
          <w:rPr>
            <w:rFonts w:hint="cs"/>
            <w:rtl/>
          </w:rPr>
          <w:t>می‌دهد</w:t>
        </w:r>
        <w:proofErr w:type="spellEnd"/>
        <w:r w:rsidR="008D36FC">
          <w:rPr>
            <w:rFonts w:hint="cs"/>
            <w:rtl/>
          </w:rPr>
          <w:t xml:space="preserve">. البته ممکن است در برخی موارد </w:t>
        </w:r>
        <w:proofErr w:type="spellStart"/>
        <w:r w:rsidR="008D36FC">
          <w:rPr>
            <w:rFonts w:hint="cs"/>
            <w:rtl/>
          </w:rPr>
          <w:t>ویژگی‌های</w:t>
        </w:r>
        <w:proofErr w:type="spellEnd"/>
        <w:r w:rsidR="008D36FC">
          <w:rPr>
            <w:rFonts w:hint="cs"/>
            <w:rtl/>
          </w:rPr>
          <w:t xml:space="preserve"> زیاد موجب بیش براز</w:t>
        </w:r>
      </w:ins>
      <w:ins w:id="2090" w:author="Sajjad Abed" w:date="2022-10-18T16:50:00Z">
        <w:r w:rsidR="008D36FC">
          <w:rPr>
            <w:rFonts w:hint="cs"/>
            <w:rtl/>
          </w:rPr>
          <w:t xml:space="preserve">ش مدل شوند و با کاهش دادن </w:t>
        </w:r>
        <w:proofErr w:type="spellStart"/>
        <w:r w:rsidR="008D36FC">
          <w:rPr>
            <w:rFonts w:hint="cs"/>
            <w:rtl/>
          </w:rPr>
          <w:t>ویژگی‌ها</w:t>
        </w:r>
        <w:proofErr w:type="spellEnd"/>
        <w:r w:rsidR="008D36FC">
          <w:rPr>
            <w:rFonts w:hint="cs"/>
            <w:rtl/>
          </w:rPr>
          <w:t xml:space="preserve"> بتوان دقت مدل را بر روی </w:t>
        </w:r>
        <w:proofErr w:type="spellStart"/>
        <w:r w:rsidR="008D36FC">
          <w:rPr>
            <w:rFonts w:hint="cs"/>
            <w:rtl/>
          </w:rPr>
          <w:t>داده‌های</w:t>
        </w:r>
        <w:proofErr w:type="spellEnd"/>
        <w:r w:rsidR="008D36FC">
          <w:rPr>
            <w:rFonts w:hint="cs"/>
            <w:rtl/>
          </w:rPr>
          <w:t xml:space="preserve"> تست را افزایش داد.</w:t>
        </w:r>
      </w:ins>
      <w:ins w:id="2091" w:author="Sajjad Abed" w:date="2022-10-18T16:51:00Z">
        <w:r w:rsidR="008D36FC">
          <w:rPr>
            <w:rFonts w:hint="cs"/>
            <w:rtl/>
          </w:rPr>
          <w:t xml:space="preserve"> </w:t>
        </w:r>
        <w:proofErr w:type="spellStart"/>
        <w:r w:rsidR="008D36FC">
          <w:rPr>
            <w:rFonts w:hint="cs"/>
            <w:rtl/>
          </w:rPr>
          <w:t>ویژگی‌هایی</w:t>
        </w:r>
        <w:proofErr w:type="spellEnd"/>
        <w:r w:rsidR="008D36FC">
          <w:rPr>
            <w:rFonts w:hint="cs"/>
            <w:rtl/>
          </w:rPr>
          <w:t xml:space="preserve"> که در نهایت تاثیر زیادی در به پاسخ رسیدن مدل داشتن</w:t>
        </w:r>
      </w:ins>
      <w:ins w:id="2092" w:author="Sajjad Abed" w:date="2022-10-18T16:59:00Z">
        <w:r w:rsidR="009D6F25">
          <w:rPr>
            <w:rFonts w:hint="cs"/>
            <w:rtl/>
          </w:rPr>
          <w:t xml:space="preserve">د را می‌توانید در </w:t>
        </w:r>
      </w:ins>
      <w:ins w:id="2093" w:author="Sajjad Abed" w:date="2022-10-18T17:04:00Z">
        <w:r w:rsidR="009D6F25">
          <w:rPr>
            <w:rFonts w:hint="cs"/>
            <w:rtl/>
          </w:rPr>
          <w:t>تصویر؟؟؟؟؟؟</w:t>
        </w:r>
      </w:ins>
      <w:r w:rsidR="009434FB">
        <w:rPr>
          <w:rFonts w:hint="cs"/>
          <w:rtl/>
        </w:rPr>
        <w:t xml:space="preserve"> (بالا)</w:t>
      </w:r>
      <w:ins w:id="2094" w:author="Sajjad Abed" w:date="2022-10-18T17:04:00Z">
        <w:r w:rsidR="009D6F25">
          <w:rPr>
            <w:rFonts w:hint="cs"/>
            <w:rtl/>
          </w:rPr>
          <w:t xml:space="preserve"> مشاهده کنید.</w:t>
        </w:r>
      </w:ins>
    </w:p>
    <w:p w14:paraId="4EC52894" w14:textId="13ECDF4D" w:rsidR="00A421C0" w:rsidRPr="00097684" w:rsidRDefault="00A421C0" w:rsidP="005207B5">
      <w:pPr>
        <w:rPr>
          <w:ins w:id="2095" w:author="Sajjad Abed" w:date="2022-08-26T11:59:00Z"/>
          <w:rFonts w:cs="Calibri"/>
          <w:rtl/>
        </w:rPr>
      </w:pPr>
    </w:p>
    <w:p w14:paraId="1171C7C4" w14:textId="590AA210" w:rsidR="00885448" w:rsidRDefault="00885448">
      <w:pPr>
        <w:bidi w:val="0"/>
        <w:jc w:val="left"/>
        <w:rPr>
          <w:ins w:id="2096" w:author="Sajjad Abed" w:date="2022-08-26T11:59:00Z"/>
          <w:rFonts w:asciiTheme="majorHAnsi" w:eastAsiaTheme="majorEastAsia" w:hAnsiTheme="majorHAnsi" w:cs="Mitra"/>
          <w:b/>
          <w:bCs/>
          <w:color w:val="2F5496" w:themeColor="accent1" w:themeShade="BF"/>
          <w:sz w:val="32"/>
          <w:szCs w:val="32"/>
        </w:rPr>
      </w:pPr>
      <w:ins w:id="2097" w:author="Sajjad Abed" w:date="2022-08-26T11:59:00Z">
        <w:r>
          <w:rPr>
            <w:rFonts w:asciiTheme="majorHAnsi" w:eastAsiaTheme="majorEastAsia" w:hAnsiTheme="majorHAnsi" w:cs="Mitra"/>
            <w:b/>
            <w:bCs/>
            <w:color w:val="2F5496" w:themeColor="accent1" w:themeShade="BF"/>
            <w:sz w:val="32"/>
            <w:szCs w:val="32"/>
          </w:rPr>
          <w:br w:type="page"/>
        </w:r>
      </w:ins>
    </w:p>
    <w:p w14:paraId="55335F5F" w14:textId="4199603E" w:rsidR="00885448" w:rsidRDefault="00F60414" w:rsidP="00885448">
      <w:pPr>
        <w:pStyle w:val="Heading1"/>
        <w:rPr>
          <w:ins w:id="2098" w:author="Sajjad Abed" w:date="2022-10-19T11:31:00Z"/>
          <w:rtl/>
        </w:rPr>
      </w:pPr>
      <w:bookmarkStart w:id="2099" w:name="_Toc112409028"/>
      <w:ins w:id="2100" w:author="Sajjad Abed" w:date="2022-10-19T11:07:00Z">
        <w:r>
          <w:rPr>
            <w:rFonts w:hint="cs"/>
            <w:rtl/>
          </w:rPr>
          <w:lastRenderedPageBreak/>
          <w:t>جمع بندی</w:t>
        </w:r>
      </w:ins>
      <w:bookmarkEnd w:id="2099"/>
      <w:ins w:id="2101" w:author="Sajjad Abed" w:date="2022-08-26T12:18:00Z">
        <w:r w:rsidR="003122CE">
          <w:rPr>
            <w:rFonts w:hint="cs"/>
            <w:rtl/>
          </w:rPr>
          <w:t xml:space="preserve"> </w:t>
        </w:r>
      </w:ins>
    </w:p>
    <w:p w14:paraId="0CFC6F30" w14:textId="77777777" w:rsidR="00196EA9" w:rsidRPr="006064BA" w:rsidRDefault="00196EA9" w:rsidP="00196EA9">
      <w:pPr>
        <w:rPr>
          <w:ins w:id="2102" w:author="Sajjad Abed" w:date="2022-10-19T12:25:00Z"/>
          <w:rtl/>
        </w:rPr>
      </w:pPr>
      <w:ins w:id="2103" w:author="Sajjad Abed" w:date="2022-10-19T12:25:00Z">
        <w:r>
          <w:rPr>
            <w:rFonts w:hint="cs"/>
            <w:rtl/>
          </w:rPr>
          <w:t xml:space="preserve">در یک </w:t>
        </w:r>
        <w:proofErr w:type="spellStart"/>
        <w:r>
          <w:rPr>
            <w:rFonts w:hint="cs"/>
            <w:rtl/>
          </w:rPr>
          <w:t>پروژه‌ی</w:t>
        </w:r>
        <w:proofErr w:type="spellEnd"/>
        <w:r>
          <w:rPr>
            <w:rFonts w:hint="cs"/>
            <w:rtl/>
          </w:rPr>
          <w:t xml:space="preserve"> یادگیری ماشین که </w:t>
        </w:r>
        <w:proofErr w:type="spellStart"/>
        <w:r>
          <w:rPr>
            <w:rFonts w:hint="cs"/>
            <w:rtl/>
          </w:rPr>
          <w:t>دیتاست</w:t>
        </w:r>
        <w:proofErr w:type="spellEnd"/>
        <w:r>
          <w:rPr>
            <w:rFonts w:hint="cs"/>
            <w:rtl/>
          </w:rPr>
          <w:t xml:space="preserve"> خام آن در دست است، آنچه توسط دانشمند داده باید مشخص شود </w:t>
        </w:r>
        <w:proofErr w:type="spellStart"/>
        <w:r>
          <w:rPr>
            <w:rFonts w:hint="cs"/>
            <w:rtl/>
          </w:rPr>
          <w:t>نحوه‌ی</w:t>
        </w:r>
        <w:proofErr w:type="spellEnd"/>
        <w:r>
          <w:rPr>
            <w:rFonts w:hint="cs"/>
            <w:rtl/>
          </w:rPr>
          <w:t xml:space="preserve"> تعریف مسئله، ایجاد </w:t>
        </w:r>
        <w:proofErr w:type="spellStart"/>
        <w:r>
          <w:rPr>
            <w:rFonts w:hint="cs"/>
            <w:rtl/>
          </w:rPr>
          <w:t>ویژگی‌ها</w:t>
        </w:r>
        <w:proofErr w:type="spellEnd"/>
        <w:r>
          <w:rPr>
            <w:rFonts w:hint="cs"/>
            <w:rtl/>
          </w:rPr>
          <w:t xml:space="preserve">، انتخاب </w:t>
        </w:r>
        <w:proofErr w:type="spellStart"/>
        <w:r>
          <w:rPr>
            <w:rFonts w:hint="cs"/>
            <w:rtl/>
          </w:rPr>
          <w:t>مدل‌ها</w:t>
        </w:r>
        <w:proofErr w:type="spellEnd"/>
        <w:r>
          <w:rPr>
            <w:rFonts w:hint="cs"/>
            <w:rtl/>
          </w:rPr>
          <w:t xml:space="preserve">، انتخاب ابر </w:t>
        </w:r>
        <w:proofErr w:type="spellStart"/>
        <w:r>
          <w:rPr>
            <w:rFonts w:hint="cs"/>
            <w:rtl/>
          </w:rPr>
          <w:t>پارامترها</w:t>
        </w:r>
        <w:proofErr w:type="spellEnd"/>
        <w:r>
          <w:rPr>
            <w:rStyle w:val="FootnoteReference"/>
            <w:rtl/>
          </w:rPr>
          <w:footnoteReference w:id="55"/>
        </w:r>
        <w:r>
          <w:rPr>
            <w:rFonts w:hint="cs"/>
            <w:rtl/>
          </w:rPr>
          <w:t xml:space="preserve"> و در نهایت اقداماتی مانند کاهش ابعاد برای کاهش زمان اجرای کد و عدم بیش برازش مدل است. </w:t>
        </w:r>
      </w:ins>
    </w:p>
    <w:p w14:paraId="10A0AC91" w14:textId="77777777" w:rsidR="00196EA9" w:rsidRDefault="00C21CB7" w:rsidP="006064BA">
      <w:pPr>
        <w:rPr>
          <w:ins w:id="2106" w:author="Sajjad Abed" w:date="2022-10-19T12:26:00Z"/>
          <w:rtl/>
        </w:rPr>
      </w:pPr>
      <w:ins w:id="2107" w:author="Sajjad Abed" w:date="2022-10-19T11:34:00Z">
        <w:r>
          <w:rPr>
            <w:rFonts w:hint="cs"/>
            <w:rtl/>
          </w:rPr>
          <w:t xml:space="preserve">هدف اصلی این پروژه بیرون کشیدن و ساخت </w:t>
        </w:r>
        <w:proofErr w:type="spellStart"/>
        <w:r>
          <w:rPr>
            <w:rFonts w:hint="cs"/>
            <w:rtl/>
          </w:rPr>
          <w:t>ویژگی‌هایی</w:t>
        </w:r>
        <w:proofErr w:type="spellEnd"/>
        <w:r>
          <w:rPr>
            <w:rFonts w:hint="cs"/>
            <w:rtl/>
          </w:rPr>
          <w:t xml:space="preserve"> از </w:t>
        </w:r>
        <w:proofErr w:type="spellStart"/>
        <w:r>
          <w:rPr>
            <w:rFonts w:hint="cs"/>
            <w:rtl/>
          </w:rPr>
          <w:t>دیتاست</w:t>
        </w:r>
        <w:proofErr w:type="spellEnd"/>
        <w:r>
          <w:rPr>
            <w:rFonts w:hint="cs"/>
            <w:rtl/>
          </w:rPr>
          <w:t xml:space="preserve"> داده شده بود که </w:t>
        </w:r>
      </w:ins>
      <w:ins w:id="2108" w:author="Sajjad Abed" w:date="2022-10-19T11:36:00Z">
        <w:r>
          <w:rPr>
            <w:rFonts w:hint="cs"/>
            <w:rtl/>
          </w:rPr>
          <w:t xml:space="preserve">به کمک </w:t>
        </w:r>
        <w:proofErr w:type="spellStart"/>
        <w:r>
          <w:rPr>
            <w:rFonts w:hint="cs"/>
            <w:rtl/>
          </w:rPr>
          <w:t>آن</w:t>
        </w:r>
      </w:ins>
      <w:ins w:id="2109" w:author="Sajjad Abed" w:date="2022-10-19T11:37:00Z">
        <w:r>
          <w:rPr>
            <w:rFonts w:hint="cs"/>
            <w:rtl/>
          </w:rPr>
          <w:t>‌ها</w:t>
        </w:r>
      </w:ins>
      <w:proofErr w:type="spellEnd"/>
      <w:ins w:id="2110" w:author="Sajjad Abed" w:date="2022-10-19T11:36:00Z">
        <w:r>
          <w:rPr>
            <w:rFonts w:hint="cs"/>
            <w:rtl/>
          </w:rPr>
          <w:t xml:space="preserve"> بتو</w:t>
        </w:r>
      </w:ins>
      <w:ins w:id="2111" w:author="Sajjad Abed" w:date="2022-10-19T11:37:00Z">
        <w:r>
          <w:rPr>
            <w:rFonts w:hint="cs"/>
            <w:rtl/>
          </w:rPr>
          <w:t xml:space="preserve">ان به </w:t>
        </w:r>
        <w:proofErr w:type="spellStart"/>
        <w:r>
          <w:rPr>
            <w:rFonts w:hint="cs"/>
            <w:rtl/>
          </w:rPr>
          <w:t>وسیله‌ی</w:t>
        </w:r>
        <w:proofErr w:type="spellEnd"/>
        <w:r>
          <w:rPr>
            <w:rFonts w:hint="cs"/>
            <w:rtl/>
          </w:rPr>
          <w:t xml:space="preserve"> </w:t>
        </w:r>
        <w:proofErr w:type="spellStart"/>
        <w:r>
          <w:rPr>
            <w:rFonts w:hint="cs"/>
            <w:rtl/>
          </w:rPr>
          <w:t>الگوریتم‌های</w:t>
        </w:r>
        <w:proofErr w:type="spellEnd"/>
        <w:r>
          <w:rPr>
            <w:rFonts w:hint="cs"/>
            <w:rtl/>
          </w:rPr>
          <w:t xml:space="preserve"> یادگیری ماشین</w:t>
        </w:r>
      </w:ins>
      <w:ins w:id="2112" w:author="Sajjad Abed" w:date="2022-10-19T11:38:00Z">
        <w:r>
          <w:rPr>
            <w:rFonts w:hint="cs"/>
            <w:rtl/>
          </w:rPr>
          <w:t xml:space="preserve"> به</w:t>
        </w:r>
      </w:ins>
      <w:ins w:id="2113" w:author="Sajjad Abed" w:date="2022-10-19T11:37:00Z">
        <w:r>
          <w:rPr>
            <w:rFonts w:hint="cs"/>
            <w:rtl/>
          </w:rPr>
          <w:t xml:space="preserve"> </w:t>
        </w:r>
      </w:ins>
      <w:ins w:id="2114" w:author="Sajjad Abed" w:date="2022-10-19T11:38:00Z">
        <w:r>
          <w:rPr>
            <w:rFonts w:hint="cs"/>
            <w:rtl/>
          </w:rPr>
          <w:t>آنچه هدف نهایی ما بود دست پیدا کرد.</w:t>
        </w:r>
      </w:ins>
      <w:ins w:id="2115" w:author="Sajjad Abed" w:date="2022-10-19T11:41:00Z">
        <w:r>
          <w:rPr>
            <w:rFonts w:hint="cs"/>
            <w:rtl/>
          </w:rPr>
          <w:t xml:space="preserve"> در کنار آن </w:t>
        </w:r>
        <w:proofErr w:type="spellStart"/>
        <w:r>
          <w:rPr>
            <w:rFonts w:hint="cs"/>
            <w:rtl/>
          </w:rPr>
          <w:t>نحوه‌ی</w:t>
        </w:r>
        <w:proofErr w:type="spellEnd"/>
        <w:r>
          <w:rPr>
            <w:rFonts w:hint="cs"/>
            <w:rtl/>
          </w:rPr>
          <w:t xml:space="preserve"> انتخاب لیبل </w:t>
        </w:r>
      </w:ins>
      <w:ins w:id="2116" w:author="Sajjad Abed" w:date="2022-10-19T11:44:00Z">
        <w:r w:rsidR="00307D7C">
          <w:rPr>
            <w:rFonts w:hint="cs"/>
            <w:rtl/>
          </w:rPr>
          <w:t xml:space="preserve">که در واقع چارچوب کار یادگیری ماشین را مشخص می‌کند و </w:t>
        </w:r>
        <w:proofErr w:type="spellStart"/>
        <w:r w:rsidR="00307D7C">
          <w:rPr>
            <w:rFonts w:hint="cs"/>
            <w:rtl/>
          </w:rPr>
          <w:t>روش‌هایی</w:t>
        </w:r>
        <w:proofErr w:type="spellEnd"/>
        <w:r w:rsidR="00307D7C">
          <w:rPr>
            <w:rFonts w:hint="cs"/>
            <w:rtl/>
          </w:rPr>
          <w:t xml:space="preserve"> برای </w:t>
        </w:r>
      </w:ins>
      <w:ins w:id="2117" w:author="Sajjad Abed" w:date="2022-10-19T11:47:00Z">
        <w:r w:rsidR="00307D7C">
          <w:rPr>
            <w:rFonts w:hint="cs"/>
            <w:rtl/>
          </w:rPr>
          <w:t xml:space="preserve">افزایش دقت مدل و کاهش زمان </w:t>
        </w:r>
      </w:ins>
      <w:ins w:id="2118" w:author="Sajjad Abed" w:date="2022-10-19T11:51:00Z">
        <w:r w:rsidR="00307D7C">
          <w:rPr>
            <w:rFonts w:hint="cs"/>
            <w:rtl/>
          </w:rPr>
          <w:t xml:space="preserve">آن </w:t>
        </w:r>
      </w:ins>
      <w:ins w:id="2119" w:author="Sajjad Abed" w:date="2022-10-19T11:52:00Z">
        <w:r w:rsidR="00307D7C">
          <w:rPr>
            <w:rFonts w:hint="cs"/>
            <w:rtl/>
          </w:rPr>
          <w:t xml:space="preserve">به کار بردیم. </w:t>
        </w:r>
      </w:ins>
    </w:p>
    <w:p w14:paraId="340E0BDB" w14:textId="7624B252" w:rsidR="006064BA" w:rsidRDefault="00307D7C" w:rsidP="006064BA">
      <w:pPr>
        <w:rPr>
          <w:ins w:id="2120" w:author="Sajjad Abed" w:date="2022-10-19T14:07:00Z"/>
          <w:rtl/>
        </w:rPr>
      </w:pPr>
      <w:ins w:id="2121" w:author="Sajjad Abed" w:date="2022-10-19T11:52:00Z">
        <w:r>
          <w:rPr>
            <w:rFonts w:hint="cs"/>
            <w:rtl/>
          </w:rPr>
          <w:t xml:space="preserve">در ساخت </w:t>
        </w:r>
        <w:proofErr w:type="spellStart"/>
        <w:r>
          <w:rPr>
            <w:rFonts w:hint="cs"/>
            <w:rtl/>
          </w:rPr>
          <w:t>ویژگی‌ها</w:t>
        </w:r>
        <w:proofErr w:type="spellEnd"/>
        <w:r>
          <w:rPr>
            <w:rFonts w:hint="cs"/>
            <w:rtl/>
          </w:rPr>
          <w:t xml:space="preserve"> به کمک </w:t>
        </w:r>
        <w:proofErr w:type="spellStart"/>
        <w:r>
          <w:rPr>
            <w:rFonts w:hint="cs"/>
            <w:rtl/>
          </w:rPr>
          <w:t>مصورسازی</w:t>
        </w:r>
        <w:proofErr w:type="spellEnd"/>
        <w:r>
          <w:rPr>
            <w:rFonts w:hint="cs"/>
            <w:rtl/>
          </w:rPr>
          <w:t xml:space="preserve"> و مرتبط کردن </w:t>
        </w:r>
        <w:r w:rsidR="00872453">
          <w:rPr>
            <w:rFonts w:hint="cs"/>
            <w:rtl/>
          </w:rPr>
          <w:t xml:space="preserve">سبد خرید یک فرد به </w:t>
        </w:r>
        <w:proofErr w:type="spellStart"/>
        <w:r w:rsidR="00872453">
          <w:rPr>
            <w:rFonts w:hint="cs"/>
            <w:rtl/>
          </w:rPr>
          <w:t>خریدهای</w:t>
        </w:r>
      </w:ins>
      <w:proofErr w:type="spellEnd"/>
      <w:ins w:id="2122" w:author="Sajjad Abed" w:date="2022-10-19T11:53:00Z">
        <w:r w:rsidR="00872453">
          <w:rPr>
            <w:rFonts w:hint="cs"/>
            <w:rtl/>
          </w:rPr>
          <w:t xml:space="preserve"> پیشین همان مشتری و مشتریان دیگر سعی کردیم تا جای ممکن </w:t>
        </w:r>
        <w:proofErr w:type="spellStart"/>
        <w:r w:rsidR="00872453">
          <w:rPr>
            <w:rFonts w:hint="cs"/>
            <w:rtl/>
          </w:rPr>
          <w:t>ویژگی‌هایی</w:t>
        </w:r>
        <w:proofErr w:type="spellEnd"/>
        <w:r w:rsidR="00872453">
          <w:rPr>
            <w:rFonts w:hint="cs"/>
            <w:rtl/>
          </w:rPr>
          <w:t xml:space="preserve"> که</w:t>
        </w:r>
      </w:ins>
      <w:ins w:id="2123" w:author="Sajjad Abed" w:date="2022-10-19T12:01:00Z">
        <w:r w:rsidR="00872453">
          <w:rPr>
            <w:rFonts w:hint="cs"/>
            <w:rtl/>
          </w:rPr>
          <w:t xml:space="preserve"> موجب پیشبینی بهتر توسط </w:t>
        </w:r>
        <w:proofErr w:type="spellStart"/>
        <w:r w:rsidR="00872453">
          <w:rPr>
            <w:rFonts w:hint="cs"/>
            <w:rtl/>
          </w:rPr>
          <w:t>مد</w:t>
        </w:r>
      </w:ins>
      <w:ins w:id="2124" w:author="Sajjad Abed" w:date="2022-10-19T12:02:00Z">
        <w:r w:rsidR="00872453">
          <w:rPr>
            <w:rFonts w:hint="cs"/>
            <w:rtl/>
          </w:rPr>
          <w:t>ل‌ها</w:t>
        </w:r>
        <w:proofErr w:type="spellEnd"/>
        <w:r w:rsidR="00872453">
          <w:rPr>
            <w:rFonts w:hint="cs"/>
            <w:rtl/>
          </w:rPr>
          <w:t xml:space="preserve"> </w:t>
        </w:r>
        <w:proofErr w:type="spellStart"/>
        <w:r w:rsidR="00872453">
          <w:rPr>
            <w:rFonts w:hint="cs"/>
            <w:rtl/>
          </w:rPr>
          <w:t>می‌شوند</w:t>
        </w:r>
        <w:proofErr w:type="spellEnd"/>
        <w:r w:rsidR="00872453">
          <w:rPr>
            <w:rFonts w:hint="cs"/>
            <w:rtl/>
          </w:rPr>
          <w:t xml:space="preserve"> را شناسایی و ایجاد کنیم.</w:t>
        </w:r>
      </w:ins>
      <w:ins w:id="2125" w:author="Sajjad Abed" w:date="2022-10-19T12:40:00Z">
        <w:r w:rsidR="00C14BBF">
          <w:rPr>
            <w:rFonts w:hint="cs"/>
            <w:rtl/>
          </w:rPr>
          <w:t xml:space="preserve"> این کار در حالتی که </w:t>
        </w:r>
      </w:ins>
      <w:ins w:id="2126" w:author="Sajjad Abed" w:date="2022-10-19T12:50:00Z">
        <w:r w:rsidR="002D16E6">
          <w:rPr>
            <w:rFonts w:hint="cs"/>
            <w:rtl/>
          </w:rPr>
          <w:t xml:space="preserve">جمع آوری </w:t>
        </w:r>
        <w:proofErr w:type="spellStart"/>
        <w:r w:rsidR="002D16E6">
          <w:rPr>
            <w:rFonts w:hint="cs"/>
            <w:rtl/>
          </w:rPr>
          <w:t>داده‌ها</w:t>
        </w:r>
        <w:proofErr w:type="spellEnd"/>
        <w:r w:rsidR="002D16E6">
          <w:rPr>
            <w:rFonts w:hint="cs"/>
            <w:rtl/>
          </w:rPr>
          <w:t xml:space="preserve"> از قبل برای انجام این </w:t>
        </w:r>
        <w:proofErr w:type="spellStart"/>
        <w:r w:rsidR="002D16E6">
          <w:rPr>
            <w:rFonts w:hint="cs"/>
            <w:rtl/>
          </w:rPr>
          <w:t>پروژه</w:t>
        </w:r>
      </w:ins>
      <w:ins w:id="2127" w:author="Sajjad Abed" w:date="2022-10-19T12:51:00Z">
        <w:r w:rsidR="002D16E6">
          <w:rPr>
            <w:rFonts w:hint="cs"/>
            <w:rtl/>
          </w:rPr>
          <w:t>‌ی</w:t>
        </w:r>
        <w:proofErr w:type="spellEnd"/>
        <w:r w:rsidR="002D16E6">
          <w:rPr>
            <w:rFonts w:hint="cs"/>
            <w:rtl/>
          </w:rPr>
          <w:t xml:space="preserve"> یادگیری ماشین</w:t>
        </w:r>
      </w:ins>
      <w:ins w:id="2128" w:author="Sajjad Abed" w:date="2022-10-19T12:54:00Z">
        <w:r w:rsidR="002D16E6">
          <w:rPr>
            <w:rFonts w:hint="cs"/>
            <w:rtl/>
          </w:rPr>
          <w:t xml:space="preserve"> نبوده باشد ساخت</w:t>
        </w:r>
      </w:ins>
      <w:ins w:id="2129" w:author="Sajjad Abed" w:date="2022-10-19T13:32:00Z">
        <w:r w:rsidR="00B66EB0">
          <w:rPr>
            <w:rFonts w:hint="cs"/>
            <w:rtl/>
          </w:rPr>
          <w:t xml:space="preserve"> و انتخاب</w:t>
        </w:r>
      </w:ins>
      <w:ins w:id="2130" w:author="Sajjad Abed" w:date="2022-10-19T12:54:00Z">
        <w:r w:rsidR="002D16E6">
          <w:rPr>
            <w:rFonts w:hint="cs"/>
            <w:rtl/>
          </w:rPr>
          <w:t xml:space="preserve"> </w:t>
        </w:r>
        <w:proofErr w:type="spellStart"/>
        <w:r w:rsidR="002D16E6">
          <w:rPr>
            <w:rFonts w:hint="cs"/>
            <w:rtl/>
          </w:rPr>
          <w:t>ویژگی‌ها</w:t>
        </w:r>
        <w:proofErr w:type="spellEnd"/>
        <w:r w:rsidR="002D16E6">
          <w:rPr>
            <w:rFonts w:hint="cs"/>
            <w:rtl/>
          </w:rPr>
          <w:t xml:space="preserve"> از اهمیت </w:t>
        </w:r>
      </w:ins>
      <w:ins w:id="2131" w:author="Sajjad Abed" w:date="2022-10-19T13:03:00Z">
        <w:r w:rsidR="009352CB">
          <w:rPr>
            <w:rFonts w:hint="cs"/>
            <w:rtl/>
          </w:rPr>
          <w:t>بیشتری برخوردار خواهد بود.</w:t>
        </w:r>
      </w:ins>
      <w:ins w:id="2132" w:author="Sajjad Abed" w:date="2022-10-19T13:32:00Z">
        <w:r w:rsidR="00B66EB0">
          <w:rPr>
            <w:rFonts w:hint="cs"/>
            <w:rtl/>
          </w:rPr>
          <w:t xml:space="preserve"> </w:t>
        </w:r>
      </w:ins>
    </w:p>
    <w:p w14:paraId="78C5EFD7" w14:textId="77777777" w:rsidR="002775EB" w:rsidRDefault="002209FA" w:rsidP="006064BA">
      <w:pPr>
        <w:rPr>
          <w:ins w:id="2133" w:author="Sajjad Abed" w:date="2022-10-19T16:55:00Z"/>
          <w:rtl/>
        </w:rPr>
      </w:pPr>
      <w:ins w:id="2134" w:author="Sajjad Abed" w:date="2022-10-19T14:07:00Z">
        <w:r>
          <w:rPr>
            <w:rFonts w:hint="cs"/>
            <w:rtl/>
          </w:rPr>
          <w:t xml:space="preserve">در </w:t>
        </w:r>
        <w:proofErr w:type="spellStart"/>
        <w:r>
          <w:rPr>
            <w:rFonts w:hint="cs"/>
            <w:rtl/>
          </w:rPr>
          <w:t>مرحله‌ی</w:t>
        </w:r>
        <w:proofErr w:type="spellEnd"/>
        <w:r>
          <w:rPr>
            <w:rFonts w:hint="cs"/>
            <w:rtl/>
          </w:rPr>
          <w:t xml:space="preserve"> اول ۳۹ ویژگی برای </w:t>
        </w:r>
        <w:proofErr w:type="spellStart"/>
        <w:r>
          <w:rPr>
            <w:rFonts w:hint="cs"/>
            <w:rtl/>
          </w:rPr>
          <w:t>مدل‌ها</w:t>
        </w:r>
        <w:proofErr w:type="spellEnd"/>
        <w:r>
          <w:rPr>
            <w:rFonts w:hint="cs"/>
            <w:rtl/>
          </w:rPr>
          <w:t xml:space="preserve"> ایجاد کردیم و </w:t>
        </w:r>
      </w:ins>
      <w:ins w:id="2135" w:author="Sajjad Abed" w:date="2022-10-19T16:28:00Z">
        <w:r w:rsidR="00DA0730">
          <w:rPr>
            <w:rFonts w:hint="cs"/>
            <w:rtl/>
          </w:rPr>
          <w:t xml:space="preserve">بر اساس </w:t>
        </w:r>
      </w:ins>
      <w:ins w:id="2136" w:author="Sajjad Abed" w:date="2022-10-19T16:29:00Z">
        <w:r w:rsidR="00DA0730">
          <w:rPr>
            <w:rFonts w:hint="cs"/>
            <w:rtl/>
          </w:rPr>
          <w:t>هر محصول خاص پیشبینی را انجام دادیم.</w:t>
        </w:r>
      </w:ins>
    </w:p>
    <w:p w14:paraId="78D9F171" w14:textId="3A4F3DC4" w:rsidR="002209FA" w:rsidRDefault="00DA0730" w:rsidP="006064BA">
      <w:pPr>
        <w:rPr>
          <w:ins w:id="2137" w:author="Sajjad Abed" w:date="2022-10-19T17:23:00Z"/>
          <w:rtl/>
        </w:rPr>
      </w:pPr>
      <w:ins w:id="2138" w:author="Sajjad Abed" w:date="2022-10-19T16:29:00Z">
        <w:r>
          <w:rPr>
            <w:rFonts w:hint="cs"/>
            <w:rtl/>
          </w:rPr>
          <w:t xml:space="preserve"> در </w:t>
        </w:r>
        <w:proofErr w:type="spellStart"/>
        <w:r>
          <w:rPr>
            <w:rFonts w:hint="cs"/>
            <w:rtl/>
          </w:rPr>
          <w:t>مرحله‌ی</w:t>
        </w:r>
        <w:proofErr w:type="spellEnd"/>
        <w:r>
          <w:rPr>
            <w:rFonts w:hint="cs"/>
            <w:rtl/>
          </w:rPr>
          <w:t xml:space="preserve"> بعد </w:t>
        </w:r>
      </w:ins>
      <w:ins w:id="2139" w:author="Sajjad Abed" w:date="2022-10-19T16:38:00Z">
        <w:r>
          <w:rPr>
            <w:rFonts w:hint="cs"/>
            <w:rtl/>
          </w:rPr>
          <w:t xml:space="preserve">به دلایل ذکر شده </w:t>
        </w:r>
      </w:ins>
      <w:ins w:id="2140" w:author="Sajjad Abed" w:date="2022-10-19T16:39:00Z">
        <w:r w:rsidR="0016605E">
          <w:rPr>
            <w:rFonts w:hint="cs"/>
            <w:rtl/>
          </w:rPr>
          <w:t>در بخش ۱</w:t>
        </w:r>
      </w:ins>
      <w:ins w:id="2141" w:author="Sajjad Abed" w:date="2022-10-19T16:40:00Z">
        <w:r w:rsidR="0016605E">
          <w:rPr>
            <w:rFonts w:hint="cs"/>
            <w:rtl/>
          </w:rPr>
          <w:t>-۸</w:t>
        </w:r>
      </w:ins>
      <w:ins w:id="2142" w:author="Sajjad Abed" w:date="2022-10-19T16:41:00Z">
        <w:r w:rsidR="0016605E">
          <w:rPr>
            <w:rFonts w:hint="cs"/>
            <w:rtl/>
          </w:rPr>
          <w:t xml:space="preserve"> پیشبینی را بر اساس کتگوری محصول انجام دادیم</w:t>
        </w:r>
      </w:ins>
      <w:ins w:id="2143" w:author="Sajjad Abed" w:date="2022-10-19T17:37:00Z">
        <w:r w:rsidR="00470500">
          <w:rPr>
            <w:rFonts w:hint="cs"/>
            <w:rtl/>
          </w:rPr>
          <w:t>.</w:t>
        </w:r>
      </w:ins>
      <w:ins w:id="2144" w:author="Sajjad Abed" w:date="2022-10-19T16:49:00Z">
        <w:r w:rsidR="002775EB">
          <w:rPr>
            <w:rFonts w:hint="cs"/>
            <w:rtl/>
          </w:rPr>
          <w:t xml:space="preserve"> با افزودن ۳ ویژگی دیگر و حذف ۱۱ ویژگی که مربوط به محصول بود</w:t>
        </w:r>
      </w:ins>
      <w:ins w:id="2145" w:author="Sajjad Abed" w:date="2022-10-19T16:50:00Z">
        <w:r w:rsidR="002775EB">
          <w:rPr>
            <w:rFonts w:hint="cs"/>
            <w:rtl/>
          </w:rPr>
          <w:t>ند</w:t>
        </w:r>
      </w:ins>
      <w:ins w:id="2146" w:author="Sajjad Abed" w:date="2022-10-19T17:37:00Z">
        <w:r w:rsidR="00470500">
          <w:rPr>
            <w:rFonts w:hint="cs"/>
            <w:rtl/>
          </w:rPr>
          <w:t xml:space="preserve"> تعداد </w:t>
        </w:r>
        <w:proofErr w:type="spellStart"/>
        <w:r w:rsidR="00470500">
          <w:rPr>
            <w:rFonts w:hint="cs"/>
            <w:rtl/>
          </w:rPr>
          <w:t>ویژگی‌ها</w:t>
        </w:r>
        <w:proofErr w:type="spellEnd"/>
        <w:r w:rsidR="00470500">
          <w:rPr>
            <w:rFonts w:hint="cs"/>
            <w:rtl/>
          </w:rPr>
          <w:t xml:space="preserve"> را به ۳۱ رساند</w:t>
        </w:r>
      </w:ins>
      <w:ins w:id="2147" w:author="Sajjad Abed" w:date="2022-10-19T17:38:00Z">
        <w:r w:rsidR="00470500">
          <w:rPr>
            <w:rFonts w:hint="cs"/>
            <w:rtl/>
          </w:rPr>
          <w:t>یم و</w:t>
        </w:r>
      </w:ins>
      <w:ins w:id="2148" w:author="Sajjad Abed" w:date="2022-10-19T16:50:00Z">
        <w:r w:rsidR="002775EB">
          <w:rPr>
            <w:rFonts w:hint="cs"/>
            <w:rtl/>
          </w:rPr>
          <w:t xml:space="preserve"> توانستیم معیار </w:t>
        </w:r>
        <w:r w:rsidR="002775EB">
          <w:t>F1-score</w:t>
        </w:r>
        <w:r w:rsidR="002775EB">
          <w:rPr>
            <w:rFonts w:hint="cs"/>
            <w:rtl/>
          </w:rPr>
          <w:t xml:space="preserve"> را ۱۸ درصد افزایش دهیم.</w:t>
        </w:r>
      </w:ins>
      <w:ins w:id="2149" w:author="Sajjad Abed" w:date="2022-10-19T16:55:00Z">
        <w:r w:rsidR="002775EB">
          <w:rPr>
            <w:rFonts w:hint="cs"/>
            <w:rtl/>
          </w:rPr>
          <w:t xml:space="preserve"> البته</w:t>
        </w:r>
      </w:ins>
      <w:ins w:id="2150" w:author="Sajjad Abed" w:date="2022-10-19T16:41:00Z">
        <w:r w:rsidR="0016605E">
          <w:rPr>
            <w:rFonts w:hint="cs"/>
            <w:rtl/>
          </w:rPr>
          <w:t xml:space="preserve"> فرض را بر آن گذاشتیم که پاسخ داده شده در این بخش نیز </w:t>
        </w:r>
        <w:proofErr w:type="spellStart"/>
        <w:r w:rsidR="0016605E">
          <w:rPr>
            <w:rFonts w:hint="cs"/>
            <w:rtl/>
          </w:rPr>
          <w:t>می‌تواند</w:t>
        </w:r>
      </w:ins>
      <w:proofErr w:type="spellEnd"/>
      <w:ins w:id="2151" w:author="Sajjad Abed" w:date="2022-10-19T16:42:00Z">
        <w:r w:rsidR="0016605E">
          <w:rPr>
            <w:rFonts w:hint="cs"/>
            <w:rtl/>
          </w:rPr>
          <w:t xml:space="preserve"> در صورت یکسان بودن همان </w:t>
        </w:r>
        <w:proofErr w:type="spellStart"/>
        <w:r w:rsidR="0016605E">
          <w:rPr>
            <w:rFonts w:hint="cs"/>
            <w:rtl/>
          </w:rPr>
          <w:t>نتیجه‌ی</w:t>
        </w:r>
        <w:proofErr w:type="spellEnd"/>
        <w:r w:rsidR="0016605E">
          <w:rPr>
            <w:rFonts w:hint="cs"/>
            <w:rtl/>
          </w:rPr>
          <w:t xml:space="preserve"> </w:t>
        </w:r>
      </w:ins>
      <w:ins w:id="2152" w:author="Sajjad Abed" w:date="2022-10-19T16:43:00Z">
        <w:r w:rsidR="0016605E">
          <w:rPr>
            <w:rFonts w:hint="cs"/>
            <w:rtl/>
          </w:rPr>
          <w:t xml:space="preserve">حالت قبل را به ما بدهد. البته برای این کار می‌توان </w:t>
        </w:r>
        <w:r w:rsidR="0016605E">
          <w:t>AB</w:t>
        </w:r>
        <w:r w:rsidR="0016605E">
          <w:rPr>
            <w:rFonts w:hint="cs"/>
            <w:rtl/>
          </w:rPr>
          <w:t xml:space="preserve">-تست مناسب انجام داد و </w:t>
        </w:r>
      </w:ins>
      <w:ins w:id="2153" w:author="Sajjad Abed" w:date="2022-10-19T16:46:00Z">
        <w:r w:rsidR="0016605E">
          <w:rPr>
            <w:rFonts w:hint="cs"/>
            <w:rtl/>
          </w:rPr>
          <w:t>پاسخ این سوال را گرفت</w:t>
        </w:r>
      </w:ins>
      <w:ins w:id="2154" w:author="Sajjad Abed" w:date="2022-10-19T16:43:00Z">
        <w:r w:rsidR="0016605E">
          <w:rPr>
            <w:rFonts w:hint="cs"/>
            <w:rtl/>
          </w:rPr>
          <w:t xml:space="preserve"> که </w:t>
        </w:r>
      </w:ins>
      <w:ins w:id="2155" w:author="Sajjad Abed" w:date="2022-10-19T16:44:00Z">
        <w:r w:rsidR="0016605E">
          <w:rPr>
            <w:rFonts w:hint="cs"/>
            <w:rtl/>
          </w:rPr>
          <w:t xml:space="preserve">اگر محصول </w:t>
        </w:r>
        <w:r w:rsidR="0016605E">
          <w:t>x</w:t>
        </w:r>
        <w:r w:rsidR="0016605E">
          <w:rPr>
            <w:rFonts w:hint="cs"/>
            <w:rtl/>
          </w:rPr>
          <w:t xml:space="preserve"> متعلق به کتگوری </w:t>
        </w:r>
        <w:r w:rsidR="0016605E">
          <w:t>y</w:t>
        </w:r>
      </w:ins>
      <w:ins w:id="2156" w:author="Sajjad Abed" w:date="2022-10-19T16:48:00Z">
        <w:r w:rsidR="0016605E">
          <w:rPr>
            <w:rFonts w:hint="cs"/>
            <w:rtl/>
          </w:rPr>
          <w:t xml:space="preserve">، </w:t>
        </w:r>
      </w:ins>
      <w:proofErr w:type="spellStart"/>
      <w:ins w:id="2157" w:author="Sajjad Abed" w:date="2022-10-19T16:45:00Z">
        <w:r w:rsidR="0016605E">
          <w:rPr>
            <w:rFonts w:hint="cs"/>
            <w:rtl/>
          </w:rPr>
          <w:t>نتیجه‌ی</w:t>
        </w:r>
        <w:proofErr w:type="spellEnd"/>
        <w:r w:rsidR="0016605E">
          <w:rPr>
            <w:rFonts w:hint="cs"/>
            <w:rtl/>
          </w:rPr>
          <w:t xml:space="preserve"> مثبتی در مدل </w:t>
        </w:r>
        <w:r w:rsidR="0016605E">
          <w:t>"</w:t>
        </w:r>
        <w:r w:rsidR="0016605E">
          <w:rPr>
            <w:rFonts w:hint="cs"/>
            <w:rtl/>
          </w:rPr>
          <w:t xml:space="preserve">بر </w:t>
        </w:r>
        <w:proofErr w:type="spellStart"/>
        <w:r w:rsidR="0016605E">
          <w:rPr>
            <w:rFonts w:hint="cs"/>
            <w:rtl/>
          </w:rPr>
          <w:t>پایه‌ی</w:t>
        </w:r>
        <w:proofErr w:type="spellEnd"/>
        <w:r w:rsidR="0016605E">
          <w:rPr>
            <w:rFonts w:hint="cs"/>
            <w:rtl/>
          </w:rPr>
          <w:t xml:space="preserve"> محصول</w:t>
        </w:r>
        <w:r w:rsidR="0016605E">
          <w:t>"</w:t>
        </w:r>
        <w:r w:rsidR="0016605E">
          <w:rPr>
            <w:rFonts w:hint="cs"/>
            <w:rtl/>
          </w:rPr>
          <w:t xml:space="preserve"> بدهد،</w:t>
        </w:r>
      </w:ins>
      <w:ins w:id="2158" w:author="Sajjad Abed" w:date="2022-10-19T16:46:00Z">
        <w:r w:rsidR="0016605E">
          <w:rPr>
            <w:rFonts w:hint="cs"/>
            <w:rtl/>
          </w:rPr>
          <w:t xml:space="preserve"> پیشنهاد آن به مشتری کارایی مشابهی با حالتی خواهد داشت که کتگوری </w:t>
        </w:r>
        <w:r w:rsidR="0016605E">
          <w:t>y</w:t>
        </w:r>
        <w:r w:rsidR="0016605E">
          <w:rPr>
            <w:rFonts w:hint="cs"/>
            <w:rtl/>
          </w:rPr>
          <w:t xml:space="preserve"> </w:t>
        </w:r>
        <w:proofErr w:type="spellStart"/>
        <w:r w:rsidR="0016605E">
          <w:rPr>
            <w:rFonts w:hint="cs"/>
            <w:rtl/>
          </w:rPr>
          <w:t>نتیجه‌ی</w:t>
        </w:r>
        <w:proofErr w:type="spellEnd"/>
        <w:r w:rsidR="0016605E">
          <w:rPr>
            <w:rFonts w:hint="cs"/>
            <w:rtl/>
          </w:rPr>
          <w:t xml:space="preserve"> مثبتی در مدل </w:t>
        </w:r>
        <w:r w:rsidR="0016605E">
          <w:t>"</w:t>
        </w:r>
        <w:r w:rsidR="0016605E">
          <w:rPr>
            <w:rFonts w:hint="cs"/>
            <w:rtl/>
          </w:rPr>
          <w:t xml:space="preserve">بر </w:t>
        </w:r>
        <w:proofErr w:type="spellStart"/>
        <w:r w:rsidR="0016605E">
          <w:rPr>
            <w:rFonts w:hint="cs"/>
            <w:rtl/>
          </w:rPr>
          <w:t>پایه‌ی</w:t>
        </w:r>
        <w:proofErr w:type="spellEnd"/>
        <w:r w:rsidR="0016605E">
          <w:rPr>
            <w:rFonts w:hint="cs"/>
            <w:rtl/>
          </w:rPr>
          <w:t xml:space="preserve"> کتگوری</w:t>
        </w:r>
        <w:r w:rsidR="0016605E">
          <w:t>"</w:t>
        </w:r>
      </w:ins>
      <w:ins w:id="2159" w:author="Sajjad Abed" w:date="2022-10-19T16:47:00Z">
        <w:r w:rsidR="0016605E">
          <w:rPr>
            <w:rFonts w:hint="cs"/>
            <w:rtl/>
          </w:rPr>
          <w:t xml:space="preserve"> گرفته باشد و با توجه به </w:t>
        </w:r>
        <w:proofErr w:type="spellStart"/>
        <w:r w:rsidR="0016605E">
          <w:rPr>
            <w:rFonts w:hint="cs"/>
            <w:rtl/>
          </w:rPr>
          <w:t>سیاست‌های</w:t>
        </w:r>
        <w:proofErr w:type="spellEnd"/>
        <w:r w:rsidR="0016605E">
          <w:rPr>
            <w:rFonts w:hint="cs"/>
            <w:rtl/>
          </w:rPr>
          <w:t xml:space="preserve"> انتخاب محصول، یک محصول را به مشتری پیشنهاد </w:t>
        </w:r>
      </w:ins>
      <w:ins w:id="2160" w:author="Sajjad Abed" w:date="2022-10-19T16:48:00Z">
        <w:r w:rsidR="0016605E">
          <w:rPr>
            <w:rFonts w:hint="cs"/>
            <w:rtl/>
          </w:rPr>
          <w:t>شود یا خی</w:t>
        </w:r>
      </w:ins>
      <w:ins w:id="2161" w:author="Sajjad Abed" w:date="2022-10-19T16:56:00Z">
        <w:r w:rsidR="002775EB">
          <w:rPr>
            <w:rFonts w:hint="cs"/>
            <w:rtl/>
          </w:rPr>
          <w:t xml:space="preserve">ر. در اهمیت </w:t>
        </w:r>
        <w:proofErr w:type="spellStart"/>
        <w:r w:rsidR="002775EB">
          <w:rPr>
            <w:rFonts w:hint="cs"/>
            <w:rtl/>
          </w:rPr>
          <w:t>ویژگی‌های</w:t>
        </w:r>
        <w:proofErr w:type="spellEnd"/>
        <w:r w:rsidR="002775EB">
          <w:rPr>
            <w:rFonts w:hint="cs"/>
            <w:rtl/>
          </w:rPr>
          <w:t xml:space="preserve"> این مدل دیدیم که سه </w:t>
        </w:r>
        <w:proofErr w:type="spellStart"/>
        <w:r w:rsidR="002775EB">
          <w:rPr>
            <w:rFonts w:hint="cs"/>
            <w:rtl/>
          </w:rPr>
          <w:t>فیچر</w:t>
        </w:r>
        <w:proofErr w:type="spellEnd"/>
        <w:r w:rsidR="002775EB">
          <w:rPr>
            <w:rFonts w:hint="cs"/>
            <w:rtl/>
          </w:rPr>
          <w:t xml:space="preserve"> اضافه شده تاثیر زیادی بر روی پیشبینی مدل نداشتند.</w:t>
        </w:r>
      </w:ins>
      <w:ins w:id="2162" w:author="Sajjad Abed" w:date="2022-10-19T17:41:00Z">
        <w:r w:rsidR="00470500">
          <w:rPr>
            <w:rFonts w:hint="cs"/>
            <w:rtl/>
          </w:rPr>
          <w:t xml:space="preserve"> در این قسمت هم بهترین </w:t>
        </w:r>
      </w:ins>
      <w:ins w:id="2163" w:author="Sajjad Abed" w:date="2022-10-19T17:42:00Z">
        <w:r w:rsidR="00470500">
          <w:t>F1-score</w:t>
        </w:r>
        <w:r w:rsidR="00470500">
          <w:rPr>
            <w:rFonts w:hint="cs"/>
            <w:rtl/>
          </w:rPr>
          <w:t xml:space="preserve"> متعلق به </w:t>
        </w:r>
      </w:ins>
    </w:p>
    <w:p w14:paraId="591CDC57" w14:textId="3EA7FF5B" w:rsidR="000C7D9C" w:rsidRPr="000C7D9C" w:rsidRDefault="008B6AE4" w:rsidP="000C7D9C">
      <w:pPr>
        <w:rPr>
          <w:ins w:id="2164" w:author="Sajjad Abed" w:date="2022-10-19T17:47:00Z"/>
          <w:rtl/>
        </w:rPr>
      </w:pPr>
      <w:ins w:id="2165" w:author="Sajjad Abed" w:date="2022-10-19T17:23:00Z">
        <w:r>
          <w:rPr>
            <w:rFonts w:hint="cs"/>
            <w:rtl/>
          </w:rPr>
          <w:t xml:space="preserve">در بخش بعد </w:t>
        </w:r>
      </w:ins>
      <w:ins w:id="2166" w:author="Sajjad Abed" w:date="2022-10-19T17:36:00Z">
        <w:r w:rsidR="00470500">
          <w:rPr>
            <w:rFonts w:hint="cs"/>
            <w:rtl/>
          </w:rPr>
          <w:t xml:space="preserve">این مسئله را بررسی کردیم که </w:t>
        </w:r>
      </w:ins>
      <w:ins w:id="2167" w:author="Sajjad Abed" w:date="2022-10-19T17:37:00Z">
        <w:r w:rsidR="00470500">
          <w:rPr>
            <w:rFonts w:hint="cs"/>
            <w:rtl/>
          </w:rPr>
          <w:t xml:space="preserve">برخی از </w:t>
        </w:r>
        <w:proofErr w:type="spellStart"/>
        <w:r w:rsidR="00470500">
          <w:rPr>
            <w:rFonts w:hint="cs"/>
            <w:rtl/>
          </w:rPr>
          <w:t>ویژگی‌ها</w:t>
        </w:r>
      </w:ins>
      <w:proofErr w:type="spellEnd"/>
      <w:ins w:id="2168" w:author="Sajjad Abed" w:date="2022-10-19T17:41:00Z">
        <w:r w:rsidR="00470500">
          <w:rPr>
            <w:rFonts w:hint="cs"/>
            <w:rtl/>
          </w:rPr>
          <w:t xml:space="preserve"> برای تعیین احتمال خرید یک کتگوری،</w:t>
        </w:r>
      </w:ins>
      <w:ins w:id="2169" w:author="Sajjad Abed" w:date="2022-10-19T17:37:00Z">
        <w:r w:rsidR="00470500">
          <w:rPr>
            <w:rFonts w:hint="cs"/>
            <w:rtl/>
          </w:rPr>
          <w:t xml:space="preserve"> در نسبت با ویژگی دیگری معنا پیدا </w:t>
        </w:r>
        <w:proofErr w:type="spellStart"/>
        <w:r w:rsidR="00470500">
          <w:rPr>
            <w:rFonts w:hint="cs"/>
            <w:rtl/>
          </w:rPr>
          <w:t>می‌کنن</w:t>
        </w:r>
      </w:ins>
      <w:ins w:id="2170" w:author="Sajjad Abed" w:date="2022-10-19T17:41:00Z">
        <w:r w:rsidR="00470500">
          <w:rPr>
            <w:rFonts w:hint="cs"/>
            <w:rtl/>
          </w:rPr>
          <w:t>د</w:t>
        </w:r>
        <w:proofErr w:type="spellEnd"/>
        <w:r w:rsidR="00470500">
          <w:rPr>
            <w:rFonts w:hint="cs"/>
            <w:rtl/>
          </w:rPr>
          <w:t xml:space="preserve"> بنابراین </w:t>
        </w:r>
        <w:proofErr w:type="spellStart"/>
        <w:r w:rsidR="00470500">
          <w:rPr>
            <w:rFonts w:hint="cs"/>
            <w:rtl/>
          </w:rPr>
          <w:t>ویژگی‌های</w:t>
        </w:r>
        <w:proofErr w:type="spellEnd"/>
        <w:r w:rsidR="00470500">
          <w:rPr>
            <w:rFonts w:hint="cs"/>
            <w:rtl/>
          </w:rPr>
          <w:t xml:space="preserve"> جدیدی به کمک </w:t>
        </w:r>
        <w:proofErr w:type="spellStart"/>
        <w:r w:rsidR="00470500">
          <w:rPr>
            <w:rFonts w:hint="cs"/>
            <w:rtl/>
          </w:rPr>
          <w:t>ویژگی‌های</w:t>
        </w:r>
        <w:proofErr w:type="spellEnd"/>
        <w:r w:rsidR="00470500">
          <w:rPr>
            <w:rFonts w:hint="cs"/>
            <w:rtl/>
          </w:rPr>
          <w:t xml:space="preserve"> قبلی ایجاد کردیم که در نهایت تعداد </w:t>
        </w:r>
        <w:proofErr w:type="spellStart"/>
        <w:r w:rsidR="00470500">
          <w:rPr>
            <w:rFonts w:hint="cs"/>
            <w:rtl/>
          </w:rPr>
          <w:t>ویژگی‌ها</w:t>
        </w:r>
        <w:proofErr w:type="spellEnd"/>
        <w:r w:rsidR="00470500">
          <w:rPr>
            <w:rFonts w:hint="cs"/>
            <w:rtl/>
          </w:rPr>
          <w:t xml:space="preserve"> مجددا به</w:t>
        </w:r>
      </w:ins>
      <w:ins w:id="2171" w:author="Sajjad Abed" w:date="2022-10-19T17:47:00Z">
        <w:r w:rsidR="000C7D9C">
          <w:rPr>
            <w:rFonts w:hint="cs"/>
            <w:rtl/>
          </w:rPr>
          <w:t xml:space="preserve"> ۳۹ رسید اما در معیارهایی که برای سنجش کارایی مدل به کار </w:t>
        </w:r>
        <w:proofErr w:type="spellStart"/>
        <w:r w:rsidR="000C7D9C">
          <w:rPr>
            <w:rFonts w:hint="cs"/>
            <w:rtl/>
          </w:rPr>
          <w:t>می‌بردیم</w:t>
        </w:r>
        <w:proofErr w:type="spellEnd"/>
        <w:r w:rsidR="000C7D9C">
          <w:rPr>
            <w:rFonts w:hint="cs"/>
            <w:rtl/>
          </w:rPr>
          <w:t xml:space="preserve"> تغییر زیاد ایجاد نشد</w:t>
        </w:r>
      </w:ins>
      <w:ins w:id="2172" w:author="Sajjad Abed" w:date="2022-10-19T17:48:00Z">
        <w:r w:rsidR="000C7D9C">
          <w:rPr>
            <w:rFonts w:hint="cs"/>
            <w:rtl/>
          </w:rPr>
          <w:t xml:space="preserve"> که این امر نشان از آن </w:t>
        </w:r>
        <w:proofErr w:type="spellStart"/>
        <w:r w:rsidR="000C7D9C">
          <w:rPr>
            <w:rFonts w:hint="cs"/>
            <w:rtl/>
          </w:rPr>
          <w:t>می‌داد</w:t>
        </w:r>
        <w:proofErr w:type="spellEnd"/>
        <w:r w:rsidR="000C7D9C">
          <w:rPr>
            <w:rFonts w:hint="cs"/>
            <w:rtl/>
          </w:rPr>
          <w:t xml:space="preserve"> که در </w:t>
        </w:r>
        <w:proofErr w:type="spellStart"/>
        <w:r w:rsidR="000C7D9C">
          <w:rPr>
            <w:rFonts w:hint="cs"/>
            <w:rtl/>
          </w:rPr>
          <w:t>مدل‌های</w:t>
        </w:r>
        <w:proofErr w:type="spellEnd"/>
        <w:r w:rsidR="000C7D9C">
          <w:rPr>
            <w:rFonts w:hint="cs"/>
            <w:rtl/>
          </w:rPr>
          <w:t xml:space="preserve"> پیشرفته افزودن </w:t>
        </w:r>
        <w:proofErr w:type="spellStart"/>
        <w:r w:rsidR="000C7D9C">
          <w:rPr>
            <w:rFonts w:hint="cs"/>
            <w:rtl/>
          </w:rPr>
          <w:t>ویژگی‌هایی</w:t>
        </w:r>
        <w:proofErr w:type="spellEnd"/>
        <w:r w:rsidR="000C7D9C">
          <w:rPr>
            <w:rFonts w:hint="cs"/>
            <w:rtl/>
          </w:rPr>
          <w:t xml:space="preserve"> که از ترکیب </w:t>
        </w:r>
        <w:proofErr w:type="spellStart"/>
        <w:r w:rsidR="000C7D9C">
          <w:rPr>
            <w:rFonts w:hint="cs"/>
            <w:rtl/>
          </w:rPr>
          <w:t>ویژگی‌های</w:t>
        </w:r>
        <w:proofErr w:type="spellEnd"/>
        <w:r w:rsidR="000C7D9C">
          <w:rPr>
            <w:rFonts w:hint="cs"/>
            <w:rtl/>
          </w:rPr>
          <w:t xml:space="preserve"> قبلی به دست آمده باشند تفاوت چندانی در پاس</w:t>
        </w:r>
      </w:ins>
      <w:ins w:id="2173" w:author="Sajjad Abed" w:date="2022-10-19T17:49:00Z">
        <w:r w:rsidR="000C7D9C">
          <w:rPr>
            <w:rFonts w:hint="cs"/>
            <w:rtl/>
          </w:rPr>
          <w:t xml:space="preserve">خگویی مدل ایجاد </w:t>
        </w:r>
        <w:proofErr w:type="spellStart"/>
        <w:r w:rsidR="000C7D9C">
          <w:rPr>
            <w:rFonts w:hint="cs"/>
            <w:rtl/>
          </w:rPr>
          <w:t>نمی‌کند</w:t>
        </w:r>
        <w:proofErr w:type="spellEnd"/>
        <w:r w:rsidR="000C7D9C">
          <w:rPr>
            <w:rFonts w:hint="cs"/>
            <w:rtl/>
          </w:rPr>
          <w:t xml:space="preserve"> و تاثیری که ممکن بوده است داشته باشند توسط مدل در حالت قبل محاسبه شده است</w:t>
        </w:r>
      </w:ins>
      <w:ins w:id="2174" w:author="Sajjad Abed" w:date="2022-10-19T17:50:00Z">
        <w:r w:rsidR="000C7D9C">
          <w:rPr>
            <w:rFonts w:hint="cs"/>
            <w:rtl/>
          </w:rPr>
          <w:t>.</w:t>
        </w:r>
      </w:ins>
    </w:p>
    <w:p w14:paraId="4606E8D4" w14:textId="60DCC1A0" w:rsidR="000C7D9C" w:rsidRDefault="000C7D9C" w:rsidP="006064BA">
      <w:pPr>
        <w:rPr>
          <w:ins w:id="2175" w:author="Sajjad Abed" w:date="2022-10-19T17:58:00Z"/>
          <w:rtl/>
        </w:rPr>
      </w:pPr>
      <w:ins w:id="2176" w:author="Sajjad Abed" w:date="2022-10-19T17:47:00Z">
        <w:r>
          <w:rPr>
            <w:rFonts w:hint="cs"/>
            <w:rtl/>
          </w:rPr>
          <w:t xml:space="preserve">در بخش انتهایی با توجه به </w:t>
        </w:r>
      </w:ins>
      <w:ins w:id="2177" w:author="Sajjad Abed" w:date="2022-10-19T17:50:00Z">
        <w:r>
          <w:rPr>
            <w:rFonts w:hint="cs"/>
            <w:rtl/>
          </w:rPr>
          <w:t xml:space="preserve">اهمیت </w:t>
        </w:r>
        <w:proofErr w:type="spellStart"/>
        <w:r>
          <w:rPr>
            <w:rFonts w:hint="cs"/>
            <w:rtl/>
          </w:rPr>
          <w:t>ویژگی‌های</w:t>
        </w:r>
        <w:proofErr w:type="spellEnd"/>
        <w:r>
          <w:rPr>
            <w:rFonts w:hint="cs"/>
            <w:rtl/>
          </w:rPr>
          <w:t xml:space="preserve"> </w:t>
        </w:r>
      </w:ins>
      <w:ins w:id="2178" w:author="Sajjad Abed" w:date="2022-10-19T17:47:00Z">
        <w:r>
          <w:rPr>
            <w:rFonts w:hint="cs"/>
            <w:rtl/>
          </w:rPr>
          <w:t xml:space="preserve">مدل </w:t>
        </w:r>
        <w:proofErr w:type="spellStart"/>
        <w:r>
          <w:rPr>
            <w:rFonts w:hint="cs"/>
            <w:rtl/>
          </w:rPr>
          <w:t>بهینه‌ی</w:t>
        </w:r>
        <w:proofErr w:type="spellEnd"/>
        <w:r>
          <w:rPr>
            <w:rFonts w:hint="cs"/>
            <w:rtl/>
          </w:rPr>
          <w:t xml:space="preserve"> بخش قبل (</w:t>
        </w:r>
      </w:ins>
      <w:ins w:id="2179" w:author="Sajjad Abed" w:date="2022-10-19T17:48:00Z">
        <w:r>
          <w:t>XGBoost</w:t>
        </w:r>
        <w:r>
          <w:rPr>
            <w:rFonts w:hint="cs"/>
            <w:rtl/>
          </w:rPr>
          <w:t>)</w:t>
        </w:r>
      </w:ins>
      <w:ins w:id="2180" w:author="Sajjad Abed" w:date="2022-10-19T17:50:00Z">
        <w:r>
          <w:rPr>
            <w:rFonts w:hint="cs"/>
            <w:rtl/>
          </w:rPr>
          <w:t>،</w:t>
        </w:r>
      </w:ins>
      <w:ins w:id="2181" w:author="Sajjad Abed" w:date="2022-10-19T17:51:00Z">
        <w:r>
          <w:rPr>
            <w:rFonts w:hint="cs"/>
            <w:rtl/>
          </w:rPr>
          <w:t xml:space="preserve"> </w:t>
        </w:r>
        <w:proofErr w:type="spellStart"/>
        <w:r>
          <w:rPr>
            <w:rFonts w:hint="cs"/>
            <w:rtl/>
          </w:rPr>
          <w:t>ویژگی‌های</w:t>
        </w:r>
        <w:proofErr w:type="spellEnd"/>
        <w:r>
          <w:rPr>
            <w:rFonts w:hint="cs"/>
            <w:rtl/>
          </w:rPr>
          <w:t xml:space="preserve"> کم اهمیت مدل را حذف کردیم و تعداد </w:t>
        </w:r>
        <w:proofErr w:type="spellStart"/>
        <w:r>
          <w:rPr>
            <w:rFonts w:hint="cs"/>
            <w:rtl/>
          </w:rPr>
          <w:t>ویژگی‌ها</w:t>
        </w:r>
        <w:proofErr w:type="spellEnd"/>
        <w:r>
          <w:rPr>
            <w:rFonts w:hint="cs"/>
            <w:rtl/>
          </w:rPr>
          <w:t xml:space="preserve"> از ۳۹ به ۱۵ رسید و دیدیم مدل همچنان با همان دقت پاسخگویی از خود نشان </w:t>
        </w:r>
        <w:proofErr w:type="spellStart"/>
        <w:r>
          <w:rPr>
            <w:rFonts w:hint="cs"/>
            <w:rtl/>
          </w:rPr>
          <w:t>می‌دهد</w:t>
        </w:r>
        <w:proofErr w:type="spellEnd"/>
        <w:r>
          <w:rPr>
            <w:rFonts w:hint="cs"/>
            <w:rtl/>
          </w:rPr>
          <w:t>.</w:t>
        </w:r>
      </w:ins>
      <w:ins w:id="2182" w:author="Sajjad Abed" w:date="2022-10-19T17:52:00Z">
        <w:r>
          <w:rPr>
            <w:rFonts w:hint="cs"/>
            <w:rtl/>
          </w:rPr>
          <w:t xml:space="preserve"> در نهایت ۱۵ ویژگی که در تصویر ؟؟؟؟؟؟ </w:t>
        </w:r>
      </w:ins>
      <w:r w:rsidR="00310E36">
        <w:rPr>
          <w:rFonts w:hint="cs"/>
          <w:rtl/>
        </w:rPr>
        <w:t xml:space="preserve">(صفحه ۴۵) </w:t>
      </w:r>
      <w:ins w:id="2183" w:author="Sajjad Abed" w:date="2022-10-19T17:52:00Z">
        <w:r>
          <w:rPr>
            <w:rFonts w:hint="cs"/>
            <w:rtl/>
          </w:rPr>
          <w:t xml:space="preserve">آمده است به عنوان </w:t>
        </w:r>
        <w:proofErr w:type="spellStart"/>
        <w:r>
          <w:rPr>
            <w:rFonts w:hint="cs"/>
            <w:rtl/>
          </w:rPr>
          <w:t>ویژگی‌های</w:t>
        </w:r>
        <w:proofErr w:type="spellEnd"/>
        <w:r>
          <w:rPr>
            <w:rFonts w:hint="cs"/>
            <w:rtl/>
          </w:rPr>
          <w:t xml:space="preserve"> نهایی، مدل </w:t>
        </w:r>
        <w:r>
          <w:t>XGBoost</w:t>
        </w:r>
        <w:r>
          <w:rPr>
            <w:rFonts w:hint="cs"/>
            <w:rtl/>
          </w:rPr>
          <w:t xml:space="preserve"> (با توج</w:t>
        </w:r>
      </w:ins>
      <w:ins w:id="2184" w:author="Sajjad Abed" w:date="2022-10-19T17:53:00Z">
        <w:r>
          <w:rPr>
            <w:rFonts w:hint="cs"/>
            <w:rtl/>
          </w:rPr>
          <w:t>ه به زمان کمتر آموزش نسبت به جنگل تصادفی) به عنوان مدل بهینه و روش</w:t>
        </w:r>
        <w:r w:rsidR="00E07429">
          <w:rPr>
            <w:rFonts w:hint="cs"/>
            <w:rtl/>
          </w:rPr>
          <w:t xml:space="preserve"> </w:t>
        </w:r>
        <w:r w:rsidR="00E07429">
          <w:t>"</w:t>
        </w:r>
        <w:r w:rsidR="00E07429">
          <w:rPr>
            <w:rFonts w:hint="cs"/>
            <w:rtl/>
          </w:rPr>
          <w:t xml:space="preserve">بر </w:t>
        </w:r>
        <w:proofErr w:type="spellStart"/>
        <w:r w:rsidR="00E07429">
          <w:rPr>
            <w:rFonts w:hint="cs"/>
            <w:rtl/>
          </w:rPr>
          <w:t>پایه‌ی</w:t>
        </w:r>
        <w:proofErr w:type="spellEnd"/>
        <w:r w:rsidR="00E07429">
          <w:rPr>
            <w:rFonts w:hint="cs"/>
            <w:rtl/>
          </w:rPr>
          <w:t xml:space="preserve"> کتگوری</w:t>
        </w:r>
        <w:r w:rsidR="00E07429">
          <w:t>"</w:t>
        </w:r>
        <w:r w:rsidR="00E07429">
          <w:rPr>
            <w:rFonts w:hint="cs"/>
            <w:rtl/>
          </w:rPr>
          <w:t xml:space="preserve"> به عنوان روش بهتر برای انجام این پروژه ان</w:t>
        </w:r>
      </w:ins>
      <w:ins w:id="2185" w:author="Sajjad Abed" w:date="2022-10-19T17:54:00Z">
        <w:r w:rsidR="00E07429">
          <w:rPr>
            <w:rFonts w:hint="cs"/>
            <w:rtl/>
          </w:rPr>
          <w:t xml:space="preserve">تخاب </w:t>
        </w:r>
        <w:proofErr w:type="spellStart"/>
        <w:r w:rsidR="00E07429">
          <w:rPr>
            <w:rFonts w:hint="cs"/>
            <w:rtl/>
          </w:rPr>
          <w:t>می‌شوند</w:t>
        </w:r>
        <w:proofErr w:type="spellEnd"/>
        <w:r w:rsidR="00E07429">
          <w:rPr>
            <w:rFonts w:hint="cs"/>
            <w:rtl/>
          </w:rPr>
          <w:t xml:space="preserve">. مشخص </w:t>
        </w:r>
        <w:r w:rsidR="00E07429">
          <w:rPr>
            <w:rFonts w:hint="cs"/>
            <w:rtl/>
          </w:rPr>
          <w:lastRenderedPageBreak/>
          <w:t xml:space="preserve">است که بر خلاف آن چه در طول انجام پروژه رخ داد، در مراحل بعد نیاز به </w:t>
        </w:r>
        <w:proofErr w:type="spellStart"/>
        <w:r w:rsidR="00E07429">
          <w:rPr>
            <w:rFonts w:hint="cs"/>
            <w:rtl/>
          </w:rPr>
          <w:t>محاسبه‌ی</w:t>
        </w:r>
        <w:proofErr w:type="spellEnd"/>
        <w:r w:rsidR="00E07429">
          <w:rPr>
            <w:rFonts w:hint="cs"/>
            <w:rtl/>
          </w:rPr>
          <w:t xml:space="preserve"> تمام </w:t>
        </w:r>
        <w:proofErr w:type="spellStart"/>
        <w:r w:rsidR="00E07429">
          <w:rPr>
            <w:rFonts w:hint="cs"/>
            <w:rtl/>
          </w:rPr>
          <w:t>ویژگی‌ه</w:t>
        </w:r>
      </w:ins>
      <w:ins w:id="2186" w:author="Sajjad Abed" w:date="2022-10-19T17:55:00Z">
        <w:r w:rsidR="00E07429">
          <w:rPr>
            <w:rFonts w:hint="cs"/>
            <w:rtl/>
          </w:rPr>
          <w:t>ا</w:t>
        </w:r>
        <w:proofErr w:type="spellEnd"/>
        <w:r w:rsidR="00E07429">
          <w:rPr>
            <w:rFonts w:hint="cs"/>
            <w:rtl/>
          </w:rPr>
          <w:t xml:space="preserve"> نداریم و تنها ۱۵ ویژگی انتخاب شده در بخش آخر را برای اجراهایی که در آینده </w:t>
        </w:r>
      </w:ins>
      <w:ins w:id="2187" w:author="Sajjad Abed" w:date="2022-10-19T17:57:00Z">
        <w:r w:rsidR="00E07429">
          <w:rPr>
            <w:rFonts w:hint="cs"/>
            <w:rtl/>
          </w:rPr>
          <w:t xml:space="preserve">انجام خواهیم داد محاسبه </w:t>
        </w:r>
        <w:proofErr w:type="spellStart"/>
        <w:r w:rsidR="00E07429">
          <w:rPr>
            <w:rFonts w:hint="cs"/>
            <w:rtl/>
          </w:rPr>
          <w:t>می‌کنیم</w:t>
        </w:r>
        <w:proofErr w:type="spellEnd"/>
        <w:r w:rsidR="00E07429">
          <w:rPr>
            <w:rFonts w:hint="cs"/>
            <w:rtl/>
          </w:rPr>
          <w:t>.</w:t>
        </w:r>
      </w:ins>
    </w:p>
    <w:p w14:paraId="421A6043" w14:textId="77777777" w:rsidR="00E07429" w:rsidRPr="00E07429" w:rsidRDefault="00E07429" w:rsidP="006064BA">
      <w:pPr>
        <w:rPr>
          <w:ins w:id="2188" w:author="Sajjad Abed" w:date="2022-10-19T12:12:00Z"/>
          <w:rFonts w:cs="Calibri"/>
          <w:rtl/>
        </w:rPr>
      </w:pPr>
    </w:p>
    <w:p w14:paraId="475A45F7" w14:textId="6D3B008D" w:rsidR="003122CE" w:rsidRDefault="003122CE">
      <w:pPr>
        <w:bidi w:val="0"/>
        <w:jc w:val="left"/>
        <w:rPr>
          <w:ins w:id="2189" w:author="Sajjad Abed" w:date="2022-08-26T12:19:00Z"/>
        </w:rPr>
      </w:pPr>
      <w:ins w:id="2190" w:author="Sajjad Abed" w:date="2022-08-26T12:19:00Z">
        <w:r>
          <w:rPr>
            <w:rtl/>
          </w:rPr>
          <w:br w:type="page"/>
        </w:r>
      </w:ins>
    </w:p>
    <w:p w14:paraId="562CED6A" w14:textId="6C5DCB91" w:rsidR="003122CE" w:rsidRPr="005935DD" w:rsidRDefault="003122CE" w:rsidP="003122CE">
      <w:pPr>
        <w:pStyle w:val="Heading1"/>
        <w:rPr>
          <w:ins w:id="2191" w:author="Sajjad Abed" w:date="2022-08-26T12:19:00Z"/>
          <w:rtl/>
        </w:rPr>
      </w:pPr>
      <w:bookmarkStart w:id="2192" w:name="_Toc112409029"/>
      <w:ins w:id="2193" w:author="Sajjad Abed" w:date="2022-08-26T12:19:00Z">
        <w:r>
          <w:rPr>
            <w:rFonts w:hint="cs"/>
            <w:rtl/>
          </w:rPr>
          <w:lastRenderedPageBreak/>
          <w:t>منابع</w:t>
        </w:r>
        <w:bookmarkEnd w:id="2192"/>
      </w:ins>
    </w:p>
    <w:p w14:paraId="0B9109AD" w14:textId="77777777" w:rsidR="003122CE" w:rsidRPr="00C303D9" w:rsidRDefault="003122CE">
      <w:pPr>
        <w:rPr>
          <w:ins w:id="2194" w:author="Sajjad Abed" w:date="2022-08-26T11:59:00Z"/>
          <w:rtl/>
        </w:rPr>
        <w:pPrChange w:id="2195" w:author="Sajjad Abed" w:date="2022-08-26T12:18:00Z">
          <w:pPr>
            <w:pStyle w:val="Heading1"/>
          </w:pPr>
        </w:pPrChange>
      </w:pPr>
    </w:p>
    <w:p w14:paraId="07F821BF" w14:textId="77777777" w:rsidR="005935DD" w:rsidRDefault="005935DD" w:rsidP="00211CD5">
      <w:pPr>
        <w:bidi w:val="0"/>
        <w:jc w:val="left"/>
        <w:rPr>
          <w:rFonts w:asciiTheme="majorHAnsi" w:eastAsiaTheme="majorEastAsia" w:hAnsiTheme="majorHAnsi" w:cs="Mitra"/>
          <w:b/>
          <w:bCs/>
          <w:color w:val="2F5496" w:themeColor="accent1" w:themeShade="BF"/>
          <w:sz w:val="32"/>
          <w:szCs w:val="32"/>
          <w:rtl/>
        </w:rPr>
      </w:pPr>
    </w:p>
    <w:sectPr w:rsidR="005935DD" w:rsidSect="000A676C">
      <w:footerReference w:type="default" r:id="rId48"/>
      <w:pgSz w:w="12240" w:h="15840"/>
      <w:pgMar w:top="993"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EECFA7" w14:textId="77777777" w:rsidR="006C3519" w:rsidRDefault="006C3519" w:rsidP="00573667">
      <w:pPr>
        <w:spacing w:after="0" w:line="240" w:lineRule="auto"/>
      </w:pPr>
      <w:r>
        <w:separator/>
      </w:r>
    </w:p>
  </w:endnote>
  <w:endnote w:type="continuationSeparator" w:id="0">
    <w:p w14:paraId="3B8D075B" w14:textId="77777777" w:rsidR="006C3519" w:rsidRDefault="006C3519" w:rsidP="0057366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B Nazanin">
    <w:panose1 w:val="00000400000000000000"/>
    <w:charset w:val="B2"/>
    <w:family w:val="auto"/>
    <w:pitch w:val="variable"/>
    <w:sig w:usb0="00002001" w:usb1="80000000" w:usb2="00000008" w:usb3="00000000" w:csb0="0000004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Mitra">
    <w:panose1 w:val="00000400000000000000"/>
    <w:charset w:val="B2"/>
    <w:family w:val="auto"/>
    <w:pitch w:val="variable"/>
    <w:sig w:usb0="00002001" w:usb1="80000000" w:usb2="00000008" w:usb3="00000000" w:csb0="00000040" w:csb1="00000000"/>
  </w:font>
  <w:font w:name="2  Compset">
    <w:panose1 w:val="00000400000000000000"/>
    <w:charset w:val="B2"/>
    <w:family w:val="auto"/>
    <w:pitch w:val="variable"/>
    <w:sig w:usb0="00002001" w:usb1="80000000" w:usb2="00000008" w:usb3="00000000" w:csb0="00000040" w:csb1="00000000"/>
  </w:font>
  <w:font w:name="Cambria Math">
    <w:panose1 w:val="02040503050406030204"/>
    <w:charset w:val="00"/>
    <w:family w:val="roman"/>
    <w:pitch w:val="variable"/>
    <w:sig w:usb0="E00006FF" w:usb1="420024FF" w:usb2="02000000" w:usb3="00000000" w:csb0="0000019F" w:csb1="00000000"/>
  </w:font>
  <w:font w:name="Sakkal Majalla">
    <w:panose1 w:val="02000000000000000000"/>
    <w:charset w:val="00"/>
    <w:family w:val="auto"/>
    <w:pitch w:val="variable"/>
    <w:sig w:usb0="A0002027" w:usb1="80000000" w:usb2="00000108" w:usb3="00000000" w:csb0="000000D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ustomXmlInsRangeStart w:id="1020" w:author="Sajjad Abed" w:date="2022-08-26T11:38:00Z"/>
  <w:sdt>
    <w:sdtPr>
      <w:rPr>
        <w:rtl/>
      </w:rPr>
      <w:id w:val="-358826799"/>
      <w:docPartObj>
        <w:docPartGallery w:val="Page Numbers (Bottom of Page)"/>
        <w:docPartUnique/>
      </w:docPartObj>
    </w:sdtPr>
    <w:sdtEndPr>
      <w:rPr>
        <w:noProof/>
      </w:rPr>
    </w:sdtEndPr>
    <w:sdtContent>
      <w:customXmlInsRangeEnd w:id="1020"/>
      <w:p w14:paraId="133E6D7B" w14:textId="192D2E1B" w:rsidR="00F13826" w:rsidRDefault="00F13826">
        <w:pPr>
          <w:pStyle w:val="Footer"/>
          <w:jc w:val="center"/>
          <w:rPr>
            <w:ins w:id="1021" w:author="Sajjad Abed" w:date="2022-08-26T11:38:00Z"/>
          </w:rPr>
        </w:pPr>
        <w:ins w:id="1022" w:author="Sajjad Abed" w:date="2022-08-26T11:38:00Z">
          <w:r>
            <w:fldChar w:fldCharType="begin"/>
          </w:r>
          <w:r>
            <w:instrText xml:space="preserve"> PAGE   \* MERGEFORMAT </w:instrText>
          </w:r>
          <w:r>
            <w:fldChar w:fldCharType="separate"/>
          </w:r>
          <w:r>
            <w:rPr>
              <w:noProof/>
            </w:rPr>
            <w:t>2</w:t>
          </w:r>
          <w:r>
            <w:rPr>
              <w:noProof/>
            </w:rPr>
            <w:fldChar w:fldCharType="end"/>
          </w:r>
        </w:ins>
      </w:p>
      <w:customXmlInsRangeStart w:id="1023" w:author="Sajjad Abed" w:date="2022-08-26T11:38:00Z"/>
    </w:sdtContent>
  </w:sdt>
  <w:customXmlInsRangeEnd w:id="1023"/>
  <w:p w14:paraId="0E6C324C" w14:textId="77777777" w:rsidR="00F13826" w:rsidRDefault="00F1382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ustomXmlInsRangeStart w:id="2196" w:author="Sajjad Abed" w:date="2022-08-26T11:37:00Z"/>
  <w:sdt>
    <w:sdtPr>
      <w:rPr>
        <w:rtl/>
      </w:rPr>
      <w:id w:val="-1024392963"/>
      <w:docPartObj>
        <w:docPartGallery w:val="Page Numbers (Bottom of Page)"/>
        <w:docPartUnique/>
      </w:docPartObj>
    </w:sdtPr>
    <w:sdtEndPr>
      <w:rPr>
        <w:rStyle w:val="SubtleReference"/>
        <w:rFonts w:ascii="B Nazanin" w:eastAsia="B Nazanin" w:hAnsi="B Nazanin"/>
        <w:smallCaps/>
        <w:color w:val="5A5A5A" w:themeColor="text1" w:themeTint="A5"/>
      </w:rPr>
    </w:sdtEndPr>
    <w:sdtContent>
      <w:customXmlInsRangeEnd w:id="2196"/>
      <w:p w14:paraId="0F2EB9CB" w14:textId="546C800C" w:rsidR="00032C91" w:rsidRPr="00F13826" w:rsidRDefault="00032C91">
        <w:pPr>
          <w:pStyle w:val="Footer"/>
          <w:jc w:val="center"/>
          <w:rPr>
            <w:ins w:id="2197" w:author="Sajjad Abed" w:date="2022-08-26T11:37:00Z"/>
            <w:rStyle w:val="SubtleReference"/>
            <w:rPrChange w:id="2198" w:author="Sajjad Abed" w:date="2022-08-26T11:38:00Z">
              <w:rPr>
                <w:ins w:id="2199" w:author="Sajjad Abed" w:date="2022-08-26T11:37:00Z"/>
              </w:rPr>
            </w:rPrChange>
          </w:rPr>
        </w:pPr>
        <w:ins w:id="2200" w:author="Sajjad Abed" w:date="2022-08-26T11:37:00Z">
          <w:r w:rsidRPr="00F13826">
            <w:rPr>
              <w:rStyle w:val="SubtleReference"/>
              <w:rPrChange w:id="2201" w:author="Sajjad Abed" w:date="2022-08-26T11:38:00Z">
                <w:rPr/>
              </w:rPrChange>
            </w:rPr>
            <w:fldChar w:fldCharType="begin"/>
          </w:r>
          <w:r w:rsidRPr="00F13826">
            <w:rPr>
              <w:rStyle w:val="SubtleReference"/>
              <w:rPrChange w:id="2202" w:author="Sajjad Abed" w:date="2022-08-26T11:38:00Z">
                <w:rPr/>
              </w:rPrChange>
            </w:rPr>
            <w:instrText xml:space="preserve"> PAGE   \* MERGEFORMAT </w:instrText>
          </w:r>
          <w:r w:rsidRPr="00F13826">
            <w:rPr>
              <w:rStyle w:val="SubtleReference"/>
              <w:rPrChange w:id="2203" w:author="Sajjad Abed" w:date="2022-08-26T11:38:00Z">
                <w:rPr>
                  <w:noProof/>
                </w:rPr>
              </w:rPrChange>
            </w:rPr>
            <w:fldChar w:fldCharType="separate"/>
          </w:r>
          <w:r w:rsidRPr="00F13826">
            <w:rPr>
              <w:rStyle w:val="SubtleReference"/>
              <w:rPrChange w:id="2204" w:author="Sajjad Abed" w:date="2022-08-26T11:38:00Z">
                <w:rPr>
                  <w:noProof/>
                </w:rPr>
              </w:rPrChange>
            </w:rPr>
            <w:t>2</w:t>
          </w:r>
          <w:r w:rsidRPr="00F13826">
            <w:rPr>
              <w:rStyle w:val="SubtleReference"/>
              <w:rPrChange w:id="2205" w:author="Sajjad Abed" w:date="2022-08-26T11:38:00Z">
                <w:rPr>
                  <w:noProof/>
                </w:rPr>
              </w:rPrChange>
            </w:rPr>
            <w:fldChar w:fldCharType="end"/>
          </w:r>
        </w:ins>
      </w:p>
      <w:customXmlInsRangeStart w:id="2206" w:author="Sajjad Abed" w:date="2022-08-26T11:37:00Z"/>
    </w:sdtContent>
  </w:sdt>
  <w:customXmlInsRangeEnd w:id="2206"/>
  <w:p w14:paraId="5023F9B0" w14:textId="77777777" w:rsidR="00032C91" w:rsidRDefault="00032C9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4CAB66C" w14:textId="77777777" w:rsidR="006C3519" w:rsidRDefault="006C3519" w:rsidP="00B066F3">
      <w:pPr>
        <w:bidi w:val="0"/>
        <w:spacing w:after="0" w:line="240" w:lineRule="auto"/>
      </w:pPr>
      <w:r>
        <w:separator/>
      </w:r>
    </w:p>
  </w:footnote>
  <w:footnote w:type="continuationSeparator" w:id="0">
    <w:p w14:paraId="382E4473" w14:textId="77777777" w:rsidR="006C3519" w:rsidRDefault="006C3519" w:rsidP="00573667">
      <w:pPr>
        <w:spacing w:after="0" w:line="240" w:lineRule="auto"/>
      </w:pPr>
      <w:r>
        <w:continuationSeparator/>
      </w:r>
    </w:p>
  </w:footnote>
  <w:footnote w:id="1">
    <w:p w14:paraId="0A3CB472" w14:textId="41B54CC5" w:rsidR="00B73C81" w:rsidRDefault="00B73C81" w:rsidP="00B73C81">
      <w:pPr>
        <w:pStyle w:val="FootnoteText"/>
        <w:bidi w:val="0"/>
      </w:pPr>
      <w:r>
        <w:rPr>
          <w:rStyle w:val="FootnoteReference"/>
        </w:rPr>
        <w:footnoteRef/>
      </w:r>
      <w:r>
        <w:rPr>
          <w:rtl/>
        </w:rPr>
        <w:t xml:space="preserve"> </w:t>
      </w:r>
      <w:r>
        <w:t>churn</w:t>
      </w:r>
    </w:p>
  </w:footnote>
  <w:footnote w:id="2">
    <w:p w14:paraId="66A286E0" w14:textId="788AC1C8" w:rsidR="00B73C81" w:rsidRDefault="00B73C81" w:rsidP="00B73C81">
      <w:pPr>
        <w:pStyle w:val="FootnoteText"/>
        <w:bidi w:val="0"/>
      </w:pPr>
      <w:r>
        <w:rPr>
          <w:rStyle w:val="FootnoteReference"/>
        </w:rPr>
        <w:footnoteRef/>
      </w:r>
      <w:r>
        <w:rPr>
          <w:rtl/>
        </w:rPr>
        <w:t xml:space="preserve"> </w:t>
      </w:r>
      <w:r w:rsidRPr="00B73C81">
        <w:t>campaign</w:t>
      </w:r>
    </w:p>
  </w:footnote>
  <w:footnote w:id="3">
    <w:p w14:paraId="539EA7DC" w14:textId="7A6CFEC1" w:rsidR="00B73C81" w:rsidRDefault="00B73C81" w:rsidP="00B73C81">
      <w:pPr>
        <w:pStyle w:val="FootnoteText"/>
        <w:bidi w:val="0"/>
      </w:pPr>
      <w:r>
        <w:rPr>
          <w:rStyle w:val="FootnoteReference"/>
        </w:rPr>
        <w:footnoteRef/>
      </w:r>
      <w:r>
        <w:rPr>
          <w:rtl/>
        </w:rPr>
        <w:t xml:space="preserve"> </w:t>
      </w:r>
      <w:r>
        <w:t>Voucher code</w:t>
      </w:r>
    </w:p>
  </w:footnote>
  <w:footnote w:id="4">
    <w:p w14:paraId="4CEDAE4E" w14:textId="168D6AD6" w:rsidR="00B73C81" w:rsidRDefault="00B73C81" w:rsidP="00B73C81">
      <w:pPr>
        <w:pStyle w:val="FootnoteText"/>
        <w:bidi w:val="0"/>
      </w:pPr>
      <w:r>
        <w:rPr>
          <w:rStyle w:val="FootnoteReference"/>
        </w:rPr>
        <w:footnoteRef/>
      </w:r>
      <w:r>
        <w:rPr>
          <w:rtl/>
        </w:rPr>
        <w:t xml:space="preserve"> </w:t>
      </w:r>
      <w:r w:rsidRPr="00B73C81">
        <w:t>Fast-moving consumer goods</w:t>
      </w:r>
    </w:p>
  </w:footnote>
  <w:footnote w:id="5">
    <w:p w14:paraId="6D06DF96" w14:textId="6E285138" w:rsidR="00F821BB" w:rsidRDefault="00F821BB" w:rsidP="00F821BB">
      <w:pPr>
        <w:pStyle w:val="FootnoteText"/>
        <w:bidi w:val="0"/>
      </w:pPr>
      <w:r>
        <w:rPr>
          <w:rStyle w:val="FootnoteReference"/>
        </w:rPr>
        <w:footnoteRef/>
      </w:r>
      <w:r>
        <w:rPr>
          <w:rtl/>
        </w:rPr>
        <w:t xml:space="preserve"> </w:t>
      </w:r>
      <w:r>
        <w:t>Machine learning</w:t>
      </w:r>
    </w:p>
  </w:footnote>
  <w:footnote w:id="6">
    <w:p w14:paraId="4B3A2763" w14:textId="101FEB8B" w:rsidR="00F821BB" w:rsidRDefault="00F821BB" w:rsidP="00F821BB">
      <w:pPr>
        <w:pStyle w:val="FootnoteText"/>
        <w:bidi w:val="0"/>
      </w:pPr>
      <w:r>
        <w:rPr>
          <w:rStyle w:val="FootnoteReference"/>
        </w:rPr>
        <w:footnoteRef/>
      </w:r>
      <w:r>
        <w:rPr>
          <w:rtl/>
        </w:rPr>
        <w:t xml:space="preserve"> </w:t>
      </w:r>
      <w:r>
        <w:t>Python</w:t>
      </w:r>
    </w:p>
  </w:footnote>
  <w:footnote w:id="7">
    <w:p w14:paraId="6D0A30BA" w14:textId="4222647C" w:rsidR="001A15E5" w:rsidRDefault="001A15E5">
      <w:pPr>
        <w:pStyle w:val="FootnoteText"/>
        <w:bidi w:val="0"/>
        <w:pPrChange w:id="1031" w:author="Sajjad Abed" w:date="2022-09-28T18:22:00Z">
          <w:pPr>
            <w:pStyle w:val="FootnoteText"/>
          </w:pPr>
        </w:pPrChange>
      </w:pPr>
      <w:ins w:id="1032" w:author="Sajjad Abed" w:date="2022-09-28T18:22:00Z">
        <w:r>
          <w:rPr>
            <w:rStyle w:val="FootnoteReference"/>
          </w:rPr>
          <w:footnoteRef/>
        </w:r>
        <w:r>
          <w:rPr>
            <w:rtl/>
          </w:rPr>
          <w:t xml:space="preserve"> </w:t>
        </w:r>
        <w:r w:rsidR="000C2B53">
          <w:t xml:space="preserve"> Artifi</w:t>
        </w:r>
      </w:ins>
      <w:ins w:id="1033" w:author="Sajjad Abed" w:date="2022-09-28T18:23:00Z">
        <w:r w:rsidR="000C2B53">
          <w:t>cial Intelligence (AI)</w:t>
        </w:r>
      </w:ins>
    </w:p>
  </w:footnote>
  <w:footnote w:id="8">
    <w:p w14:paraId="3E6F9828" w14:textId="517F424E" w:rsidR="0072761F" w:rsidRDefault="0072761F">
      <w:pPr>
        <w:pStyle w:val="FootnoteText"/>
        <w:bidi w:val="0"/>
        <w:pPrChange w:id="1035" w:author="Sajjad Abed" w:date="2022-09-29T10:54:00Z">
          <w:pPr>
            <w:pStyle w:val="FootnoteText"/>
          </w:pPr>
        </w:pPrChange>
      </w:pPr>
      <w:ins w:id="1036" w:author="Sajjad Abed" w:date="2022-09-29T10:54:00Z">
        <w:r>
          <w:rPr>
            <w:rStyle w:val="FootnoteReference"/>
          </w:rPr>
          <w:footnoteRef/>
        </w:r>
        <w:r>
          <w:rPr>
            <w:rtl/>
          </w:rPr>
          <w:t xml:space="preserve"> </w:t>
        </w:r>
        <w:r w:rsidRPr="0072761F">
          <w:t>Classical Machine Learning</w:t>
        </w:r>
      </w:ins>
    </w:p>
  </w:footnote>
  <w:footnote w:id="9">
    <w:p w14:paraId="75803F51" w14:textId="4C4AAF1C" w:rsidR="0072761F" w:rsidRDefault="0072761F">
      <w:pPr>
        <w:pStyle w:val="FootnoteText"/>
        <w:bidi w:val="0"/>
        <w:pPrChange w:id="1037" w:author="Sajjad Abed" w:date="2022-09-29T10:57:00Z">
          <w:pPr>
            <w:pStyle w:val="FootnoteText"/>
          </w:pPr>
        </w:pPrChange>
      </w:pPr>
      <w:ins w:id="1038" w:author="Sajjad Abed" w:date="2022-09-29T10:57:00Z">
        <w:r>
          <w:rPr>
            <w:rStyle w:val="FootnoteReference"/>
          </w:rPr>
          <w:footnoteRef/>
        </w:r>
        <w:r>
          <w:rPr>
            <w:rtl/>
          </w:rPr>
          <w:t xml:space="preserve"> </w:t>
        </w:r>
        <w:r w:rsidRPr="0072761F">
          <w:t>Ensemble Methods</w:t>
        </w:r>
      </w:ins>
    </w:p>
  </w:footnote>
  <w:footnote w:id="10">
    <w:p w14:paraId="2AF9E1FE" w14:textId="0FF5A2F6" w:rsidR="009E1A61" w:rsidRDefault="009E1A61">
      <w:pPr>
        <w:pStyle w:val="FootnoteText"/>
        <w:bidi w:val="0"/>
        <w:pPrChange w:id="1039" w:author="Sajjad Abed" w:date="2022-09-29T11:14:00Z">
          <w:pPr>
            <w:pStyle w:val="FootnoteText"/>
          </w:pPr>
        </w:pPrChange>
      </w:pPr>
      <w:ins w:id="1040" w:author="Sajjad Abed" w:date="2022-09-29T11:14:00Z">
        <w:r>
          <w:rPr>
            <w:rStyle w:val="FootnoteReference"/>
          </w:rPr>
          <w:footnoteRef/>
        </w:r>
        <w:r>
          <w:rPr>
            <w:rtl/>
          </w:rPr>
          <w:t xml:space="preserve"> </w:t>
        </w:r>
        <w:r>
          <w:t>Deep Learning</w:t>
        </w:r>
      </w:ins>
    </w:p>
  </w:footnote>
  <w:footnote w:id="11">
    <w:p w14:paraId="53323862" w14:textId="5F09577B" w:rsidR="009E1A61" w:rsidRDefault="009E1A61">
      <w:pPr>
        <w:pStyle w:val="FootnoteText"/>
        <w:bidi w:val="0"/>
        <w:pPrChange w:id="1041" w:author="Sajjad Abed" w:date="2022-09-29T11:15:00Z">
          <w:pPr>
            <w:pStyle w:val="FootnoteText"/>
          </w:pPr>
        </w:pPrChange>
      </w:pPr>
      <w:ins w:id="1042" w:author="Sajjad Abed" w:date="2022-09-29T11:15:00Z">
        <w:r>
          <w:rPr>
            <w:rStyle w:val="FootnoteReference"/>
          </w:rPr>
          <w:footnoteRef/>
        </w:r>
        <w:r>
          <w:rPr>
            <w:rtl/>
          </w:rPr>
          <w:t xml:space="preserve"> </w:t>
        </w:r>
        <w:r>
          <w:t>N</w:t>
        </w:r>
        <w:r w:rsidRPr="009E1A61">
          <w:t xml:space="preserve">eural </w:t>
        </w:r>
        <w:r>
          <w:t>N</w:t>
        </w:r>
        <w:r w:rsidRPr="009E1A61">
          <w:t>etworks</w:t>
        </w:r>
      </w:ins>
    </w:p>
  </w:footnote>
  <w:footnote w:id="12">
    <w:p w14:paraId="69A138BB" w14:textId="18450B7B" w:rsidR="00895E31" w:rsidRDefault="00895E31">
      <w:pPr>
        <w:pStyle w:val="FootnoteText"/>
        <w:bidi w:val="0"/>
        <w:pPrChange w:id="1043" w:author="Sajjad Abed" w:date="2022-09-29T11:41:00Z">
          <w:pPr>
            <w:pStyle w:val="FootnoteText"/>
          </w:pPr>
        </w:pPrChange>
      </w:pPr>
      <w:ins w:id="1044" w:author="Sajjad Abed" w:date="2022-09-29T11:41:00Z">
        <w:r>
          <w:rPr>
            <w:rStyle w:val="FootnoteReference"/>
          </w:rPr>
          <w:footnoteRef/>
        </w:r>
        <w:r>
          <w:rPr>
            <w:rtl/>
          </w:rPr>
          <w:t xml:space="preserve"> </w:t>
        </w:r>
        <w:r>
          <w:t>Supervised</w:t>
        </w:r>
      </w:ins>
    </w:p>
  </w:footnote>
  <w:footnote w:id="13">
    <w:p w14:paraId="526364D7" w14:textId="61519928" w:rsidR="00895E31" w:rsidRDefault="00895E31">
      <w:pPr>
        <w:pStyle w:val="FootnoteText"/>
        <w:bidi w:val="0"/>
        <w:pPrChange w:id="1045" w:author="Sajjad Abed" w:date="2022-09-29T11:41:00Z">
          <w:pPr>
            <w:pStyle w:val="FootnoteText"/>
          </w:pPr>
        </w:pPrChange>
      </w:pPr>
      <w:ins w:id="1046" w:author="Sajjad Abed" w:date="2022-09-29T11:41:00Z">
        <w:r>
          <w:rPr>
            <w:rStyle w:val="FootnoteReference"/>
          </w:rPr>
          <w:footnoteRef/>
        </w:r>
        <w:r>
          <w:rPr>
            <w:rtl/>
          </w:rPr>
          <w:t xml:space="preserve"> </w:t>
        </w:r>
        <w:r>
          <w:t>Unsupervised</w:t>
        </w:r>
      </w:ins>
    </w:p>
  </w:footnote>
  <w:footnote w:id="14">
    <w:p w14:paraId="7C402BDA" w14:textId="707EC2B5" w:rsidR="00895E31" w:rsidRDefault="00895E31">
      <w:pPr>
        <w:pStyle w:val="FootnoteText"/>
        <w:bidi w:val="0"/>
        <w:pPrChange w:id="1047" w:author="Sajjad Abed" w:date="2022-09-29T11:46:00Z">
          <w:pPr>
            <w:pStyle w:val="FootnoteText"/>
          </w:pPr>
        </w:pPrChange>
      </w:pPr>
      <w:ins w:id="1048" w:author="Sajjad Abed" w:date="2022-09-29T11:46:00Z">
        <w:r>
          <w:rPr>
            <w:rStyle w:val="FootnoteReference"/>
          </w:rPr>
          <w:footnoteRef/>
        </w:r>
        <w:r>
          <w:rPr>
            <w:rtl/>
          </w:rPr>
          <w:t xml:space="preserve"> </w:t>
        </w:r>
        <w:r>
          <w:t>En</w:t>
        </w:r>
        <w:r w:rsidRPr="00895E31">
          <w:t>tity</w:t>
        </w:r>
      </w:ins>
    </w:p>
  </w:footnote>
  <w:footnote w:id="15">
    <w:p w14:paraId="12533272" w14:textId="3C851C98" w:rsidR="00895E31" w:rsidRDefault="00895E31">
      <w:pPr>
        <w:pStyle w:val="FootnoteText"/>
        <w:bidi w:val="0"/>
        <w:pPrChange w:id="1049" w:author="Sajjad Abed" w:date="2022-09-29T11:46:00Z">
          <w:pPr>
            <w:pStyle w:val="FootnoteText"/>
          </w:pPr>
        </w:pPrChange>
      </w:pPr>
      <w:ins w:id="1050" w:author="Sajjad Abed" w:date="2022-09-29T11:46:00Z">
        <w:r>
          <w:rPr>
            <w:rStyle w:val="FootnoteReference"/>
          </w:rPr>
          <w:footnoteRef/>
        </w:r>
        <w:r>
          <w:rPr>
            <w:rtl/>
          </w:rPr>
          <w:t xml:space="preserve"> </w:t>
        </w:r>
        <w:r>
          <w:t>Label</w:t>
        </w:r>
      </w:ins>
    </w:p>
  </w:footnote>
  <w:footnote w:id="16">
    <w:p w14:paraId="57D5BE76" w14:textId="7779561A" w:rsidR="00A94BFA" w:rsidRDefault="00A94BFA">
      <w:pPr>
        <w:pStyle w:val="FootnoteText"/>
        <w:bidi w:val="0"/>
        <w:pPrChange w:id="1051" w:author="Sajjad Abed" w:date="2022-09-29T11:54:00Z">
          <w:pPr>
            <w:pStyle w:val="FootnoteText"/>
          </w:pPr>
        </w:pPrChange>
      </w:pPr>
      <w:ins w:id="1052" w:author="Sajjad Abed" w:date="2022-09-29T11:54:00Z">
        <w:r>
          <w:rPr>
            <w:rStyle w:val="FootnoteReference"/>
          </w:rPr>
          <w:footnoteRef/>
        </w:r>
        <w:r>
          <w:rPr>
            <w:rtl/>
          </w:rPr>
          <w:t xml:space="preserve"> </w:t>
        </w:r>
        <w:r>
          <w:t>Regression</w:t>
        </w:r>
      </w:ins>
    </w:p>
  </w:footnote>
  <w:footnote w:id="17">
    <w:p w14:paraId="3111D2D9" w14:textId="1A83D18D" w:rsidR="00A94BFA" w:rsidRDefault="00A94BFA">
      <w:pPr>
        <w:pStyle w:val="FootnoteText"/>
        <w:bidi w:val="0"/>
        <w:pPrChange w:id="1053" w:author="Sajjad Abed" w:date="2022-09-29T11:54:00Z">
          <w:pPr>
            <w:pStyle w:val="FootnoteText"/>
          </w:pPr>
        </w:pPrChange>
      </w:pPr>
      <w:ins w:id="1054" w:author="Sajjad Abed" w:date="2022-09-29T11:54:00Z">
        <w:r>
          <w:rPr>
            <w:rStyle w:val="FootnoteReference"/>
          </w:rPr>
          <w:footnoteRef/>
        </w:r>
        <w:r>
          <w:rPr>
            <w:rtl/>
          </w:rPr>
          <w:t xml:space="preserve"> </w:t>
        </w:r>
        <w:r>
          <w:t>Classification</w:t>
        </w:r>
      </w:ins>
    </w:p>
  </w:footnote>
  <w:footnote w:id="18">
    <w:p w14:paraId="03E58F07" w14:textId="281E088F" w:rsidR="00597060" w:rsidRDefault="00597060">
      <w:pPr>
        <w:pStyle w:val="FootnoteText"/>
        <w:bidi w:val="0"/>
        <w:pPrChange w:id="1055" w:author="Sajjad Abed" w:date="2022-09-29T14:18:00Z">
          <w:pPr>
            <w:pStyle w:val="FootnoteText"/>
          </w:pPr>
        </w:pPrChange>
      </w:pPr>
      <w:ins w:id="1056" w:author="Sajjad Abed" w:date="2022-09-29T14:18:00Z">
        <w:r>
          <w:rPr>
            <w:rStyle w:val="FootnoteReference"/>
          </w:rPr>
          <w:footnoteRef/>
        </w:r>
        <w:r>
          <w:rPr>
            <w:rtl/>
          </w:rPr>
          <w:t xml:space="preserve"> </w:t>
        </w:r>
        <w:r>
          <w:t>Attribute</w:t>
        </w:r>
      </w:ins>
    </w:p>
  </w:footnote>
  <w:footnote w:id="19">
    <w:p w14:paraId="2E4DBA4B" w14:textId="0C16B2A1" w:rsidR="00177C75" w:rsidRDefault="00177C75">
      <w:pPr>
        <w:pStyle w:val="FootnoteText"/>
        <w:bidi w:val="0"/>
        <w:pPrChange w:id="1057" w:author="Sajjad Abed" w:date="2022-09-29T14:44:00Z">
          <w:pPr>
            <w:pStyle w:val="FootnoteText"/>
          </w:pPr>
        </w:pPrChange>
      </w:pPr>
      <w:ins w:id="1058" w:author="Sajjad Abed" w:date="2022-09-29T14:44:00Z">
        <w:r>
          <w:rPr>
            <w:rStyle w:val="FootnoteReference"/>
          </w:rPr>
          <w:footnoteRef/>
        </w:r>
        <w:r>
          <w:rPr>
            <w:rtl/>
          </w:rPr>
          <w:t xml:space="preserve"> </w:t>
        </w:r>
        <w:r>
          <w:t>Clustering</w:t>
        </w:r>
      </w:ins>
    </w:p>
  </w:footnote>
  <w:footnote w:id="20">
    <w:p w14:paraId="7CCCB6A4" w14:textId="2FCC6523" w:rsidR="00177C75" w:rsidRDefault="00177C75">
      <w:pPr>
        <w:pStyle w:val="FootnoteText"/>
        <w:bidi w:val="0"/>
        <w:pPrChange w:id="1059" w:author="Sajjad Abed" w:date="2022-09-29T14:45:00Z">
          <w:pPr>
            <w:pStyle w:val="FootnoteText"/>
          </w:pPr>
        </w:pPrChange>
      </w:pPr>
      <w:ins w:id="1060" w:author="Sajjad Abed" w:date="2022-09-29T14:45:00Z">
        <w:r>
          <w:rPr>
            <w:rStyle w:val="FootnoteReference"/>
          </w:rPr>
          <w:footnoteRef/>
        </w:r>
        <w:r>
          <w:rPr>
            <w:rtl/>
          </w:rPr>
          <w:t xml:space="preserve"> </w:t>
        </w:r>
        <w:r>
          <w:t>Dimension Reduction</w:t>
        </w:r>
      </w:ins>
    </w:p>
  </w:footnote>
  <w:footnote w:id="21">
    <w:p w14:paraId="2EF71BB0" w14:textId="760CEE94" w:rsidR="00177C75" w:rsidRDefault="00177C75">
      <w:pPr>
        <w:pStyle w:val="FootnoteText"/>
        <w:bidi w:val="0"/>
        <w:pPrChange w:id="1061" w:author="Sajjad Abed" w:date="2022-09-29T14:45:00Z">
          <w:pPr>
            <w:pStyle w:val="FootnoteText"/>
          </w:pPr>
        </w:pPrChange>
      </w:pPr>
      <w:ins w:id="1062" w:author="Sajjad Abed" w:date="2022-09-29T14:45:00Z">
        <w:r>
          <w:rPr>
            <w:rStyle w:val="FootnoteReference"/>
          </w:rPr>
          <w:footnoteRef/>
        </w:r>
        <w:r>
          <w:rPr>
            <w:rtl/>
          </w:rPr>
          <w:t xml:space="preserve"> </w:t>
        </w:r>
        <w:r>
          <w:t>Association Rules</w:t>
        </w:r>
      </w:ins>
    </w:p>
  </w:footnote>
  <w:footnote w:id="22">
    <w:p w14:paraId="1FF078E5" w14:textId="1EAD61F8" w:rsidR="00B3477A" w:rsidRDefault="00B3477A" w:rsidP="00B3477A">
      <w:pPr>
        <w:pStyle w:val="FootnoteText"/>
        <w:bidi w:val="0"/>
      </w:pPr>
      <w:r>
        <w:rPr>
          <w:rStyle w:val="FootnoteReference"/>
        </w:rPr>
        <w:footnoteRef/>
      </w:r>
      <w:r>
        <w:rPr>
          <w:rtl/>
        </w:rPr>
        <w:t xml:space="preserve"> </w:t>
      </w:r>
      <w:r w:rsidRPr="00B3477A">
        <w:t xml:space="preserve">Gradient </w:t>
      </w:r>
      <w:r>
        <w:t>D</w:t>
      </w:r>
      <w:r w:rsidRPr="00B3477A">
        <w:t>escent</w:t>
      </w:r>
    </w:p>
  </w:footnote>
  <w:footnote w:id="23">
    <w:p w14:paraId="39A43915" w14:textId="51648799" w:rsidR="00B83B63" w:rsidRDefault="00B83B63" w:rsidP="00B83B63">
      <w:pPr>
        <w:pStyle w:val="FootnoteText"/>
        <w:bidi w:val="0"/>
      </w:pPr>
      <w:r>
        <w:rPr>
          <w:rStyle w:val="FootnoteReference"/>
        </w:rPr>
        <w:footnoteRef/>
      </w:r>
      <w:r>
        <w:rPr>
          <w:rtl/>
        </w:rPr>
        <w:t xml:space="preserve"> </w:t>
      </w:r>
      <w:r>
        <w:t>I</w:t>
      </w:r>
      <w:r w:rsidRPr="00B83B63">
        <w:t>terative</w:t>
      </w:r>
    </w:p>
  </w:footnote>
  <w:footnote w:id="24">
    <w:p w14:paraId="6D3BFFEB" w14:textId="613C37BA" w:rsidR="00B3477A" w:rsidRDefault="00B3477A" w:rsidP="00B3477A">
      <w:pPr>
        <w:pStyle w:val="FootnoteText"/>
        <w:bidi w:val="0"/>
      </w:pPr>
      <w:r>
        <w:rPr>
          <w:rStyle w:val="FootnoteReference"/>
        </w:rPr>
        <w:footnoteRef/>
      </w:r>
      <w:r>
        <w:rPr>
          <w:rtl/>
        </w:rPr>
        <w:t xml:space="preserve"> </w:t>
      </w:r>
      <w:r>
        <w:t>Local Minimum</w:t>
      </w:r>
    </w:p>
  </w:footnote>
  <w:footnote w:id="25">
    <w:p w14:paraId="2C03797E" w14:textId="7453C9CC" w:rsidR="00731519" w:rsidRDefault="00731519" w:rsidP="00731519">
      <w:pPr>
        <w:pStyle w:val="FootnoteText"/>
        <w:bidi w:val="0"/>
      </w:pPr>
      <w:r>
        <w:rPr>
          <w:rStyle w:val="FootnoteReference"/>
        </w:rPr>
        <w:footnoteRef/>
      </w:r>
      <w:r>
        <w:rPr>
          <w:rtl/>
        </w:rPr>
        <w:t xml:space="preserve"> </w:t>
      </w:r>
      <w:r>
        <w:t>Sum Squared Error (SSE)</w:t>
      </w:r>
    </w:p>
  </w:footnote>
  <w:footnote w:id="26">
    <w:p w14:paraId="5B5BD891" w14:textId="7E2D1B14" w:rsidR="00F42CCD" w:rsidRDefault="00F42CCD" w:rsidP="00F42CCD">
      <w:pPr>
        <w:pStyle w:val="FootnoteText"/>
        <w:bidi w:val="0"/>
      </w:pPr>
      <w:r>
        <w:rPr>
          <w:rStyle w:val="FootnoteReference"/>
        </w:rPr>
        <w:footnoteRef/>
      </w:r>
      <w:r>
        <w:rPr>
          <w:rtl/>
        </w:rPr>
        <w:t xml:space="preserve"> </w:t>
      </w:r>
      <w:r w:rsidRPr="00F42CCD">
        <w:t>Polynomial</w:t>
      </w:r>
    </w:p>
  </w:footnote>
  <w:footnote w:id="27">
    <w:p w14:paraId="09BE95AD" w14:textId="50203D59" w:rsidR="00867FB6" w:rsidRDefault="00867FB6" w:rsidP="00867FB6">
      <w:pPr>
        <w:pStyle w:val="FootnoteText"/>
        <w:bidi w:val="0"/>
      </w:pPr>
      <w:r>
        <w:rPr>
          <w:rStyle w:val="FootnoteReference"/>
        </w:rPr>
        <w:footnoteRef/>
      </w:r>
      <w:r>
        <w:rPr>
          <w:rtl/>
        </w:rPr>
        <w:t xml:space="preserve"> </w:t>
      </w:r>
      <w:r w:rsidRPr="00867FB6">
        <w:t>Pseudo-</w:t>
      </w:r>
      <w:r>
        <w:t>I</w:t>
      </w:r>
      <w:r w:rsidRPr="00867FB6">
        <w:t>nverse</w:t>
      </w:r>
    </w:p>
  </w:footnote>
  <w:footnote w:id="28">
    <w:p w14:paraId="09A4735F" w14:textId="58308BAD" w:rsidR="00097E1A" w:rsidRDefault="00097E1A" w:rsidP="00097E1A">
      <w:pPr>
        <w:pStyle w:val="FootnoteText"/>
        <w:bidi w:val="0"/>
      </w:pPr>
      <w:r>
        <w:rPr>
          <w:rStyle w:val="FootnoteReference"/>
        </w:rPr>
        <w:footnoteRef/>
      </w:r>
      <w:r>
        <w:rPr>
          <w:rtl/>
        </w:rPr>
        <w:t xml:space="preserve"> </w:t>
      </w:r>
      <w:r>
        <w:t>Stacking</w:t>
      </w:r>
    </w:p>
  </w:footnote>
  <w:footnote w:id="29">
    <w:p w14:paraId="3BD8088A" w14:textId="230D5B9B" w:rsidR="00097E1A" w:rsidRDefault="00097E1A" w:rsidP="00097E1A">
      <w:pPr>
        <w:pStyle w:val="FootnoteText"/>
        <w:bidi w:val="0"/>
      </w:pPr>
      <w:r>
        <w:rPr>
          <w:rStyle w:val="FootnoteReference"/>
        </w:rPr>
        <w:footnoteRef/>
      </w:r>
      <w:r>
        <w:rPr>
          <w:rtl/>
        </w:rPr>
        <w:t xml:space="preserve"> </w:t>
      </w:r>
      <w:r>
        <w:t>Bagging</w:t>
      </w:r>
    </w:p>
  </w:footnote>
  <w:footnote w:id="30">
    <w:p w14:paraId="766ED725" w14:textId="101BB9A4" w:rsidR="00553F57" w:rsidRDefault="00553F57" w:rsidP="00553F57">
      <w:pPr>
        <w:pStyle w:val="FootnoteText"/>
        <w:bidi w:val="0"/>
      </w:pPr>
      <w:r>
        <w:rPr>
          <w:rStyle w:val="FootnoteReference"/>
        </w:rPr>
        <w:footnoteRef/>
      </w:r>
      <w:r>
        <w:rPr>
          <w:rtl/>
        </w:rPr>
        <w:t xml:space="preserve"> </w:t>
      </w:r>
      <w:r>
        <w:t>Decision Tree</w:t>
      </w:r>
    </w:p>
  </w:footnote>
  <w:footnote w:id="31">
    <w:p w14:paraId="5C83737C" w14:textId="7CEF936E" w:rsidR="00553F57" w:rsidRDefault="00553F57" w:rsidP="00553F57">
      <w:pPr>
        <w:pStyle w:val="FootnoteText"/>
        <w:bidi w:val="0"/>
      </w:pPr>
      <w:r>
        <w:rPr>
          <w:rStyle w:val="FootnoteReference"/>
        </w:rPr>
        <w:footnoteRef/>
      </w:r>
      <w:r>
        <w:rPr>
          <w:rtl/>
        </w:rPr>
        <w:t xml:space="preserve"> </w:t>
      </w:r>
      <w:r>
        <w:t>Random Forest</w:t>
      </w:r>
    </w:p>
  </w:footnote>
  <w:footnote w:id="32">
    <w:p w14:paraId="708951E4" w14:textId="497AB37B" w:rsidR="00097E1A" w:rsidRDefault="00097E1A" w:rsidP="00097E1A">
      <w:pPr>
        <w:pStyle w:val="FootnoteText"/>
        <w:bidi w:val="0"/>
      </w:pPr>
      <w:r>
        <w:rPr>
          <w:rStyle w:val="FootnoteReference"/>
        </w:rPr>
        <w:footnoteRef/>
      </w:r>
      <w:r>
        <w:rPr>
          <w:rtl/>
        </w:rPr>
        <w:t xml:space="preserve"> </w:t>
      </w:r>
      <w:r>
        <w:t>Boosting</w:t>
      </w:r>
    </w:p>
  </w:footnote>
  <w:footnote w:id="33">
    <w:p w14:paraId="1BE7A49B" w14:textId="06D96375" w:rsidR="00513E01" w:rsidRDefault="00513E01" w:rsidP="00513E01">
      <w:pPr>
        <w:pStyle w:val="FootnoteText"/>
        <w:bidi w:val="0"/>
      </w:pPr>
      <w:r>
        <w:rPr>
          <w:rStyle w:val="FootnoteReference"/>
        </w:rPr>
        <w:footnoteRef/>
      </w:r>
      <w:r>
        <w:rPr>
          <w:rtl/>
        </w:rPr>
        <w:t xml:space="preserve"> </w:t>
      </w:r>
      <w:r>
        <w:t>Tree map</w:t>
      </w:r>
    </w:p>
  </w:footnote>
  <w:footnote w:id="34">
    <w:p w14:paraId="2F27AAA3" w14:textId="14E46D63" w:rsidR="000A676C" w:rsidRDefault="000A676C" w:rsidP="000A676C">
      <w:pPr>
        <w:pStyle w:val="FootnoteText"/>
        <w:bidi w:val="0"/>
      </w:pPr>
      <w:r>
        <w:rPr>
          <w:rStyle w:val="FootnoteReference"/>
        </w:rPr>
        <w:footnoteRef/>
      </w:r>
      <w:r>
        <w:rPr>
          <w:rtl/>
        </w:rPr>
        <w:t xml:space="preserve"> </w:t>
      </w:r>
      <w:r>
        <w:t>Scatter plot</w:t>
      </w:r>
    </w:p>
  </w:footnote>
  <w:footnote w:id="35">
    <w:p w14:paraId="683EA69E" w14:textId="33D1E77F" w:rsidR="000A676C" w:rsidRDefault="000A676C" w:rsidP="000A676C">
      <w:pPr>
        <w:pStyle w:val="FootnoteText"/>
        <w:bidi w:val="0"/>
      </w:pPr>
      <w:r>
        <w:rPr>
          <w:rStyle w:val="FootnoteReference"/>
        </w:rPr>
        <w:footnoteRef/>
      </w:r>
      <w:r>
        <w:rPr>
          <w:rtl/>
        </w:rPr>
        <w:t xml:space="preserve"> </w:t>
      </w:r>
      <w:r>
        <w:t>Box plot</w:t>
      </w:r>
    </w:p>
  </w:footnote>
  <w:footnote w:id="36">
    <w:p w14:paraId="6BB389D8" w14:textId="0E09B205" w:rsidR="00F83E36" w:rsidRDefault="00F83E36" w:rsidP="00F83E36">
      <w:pPr>
        <w:pStyle w:val="FootnoteText"/>
        <w:bidi w:val="0"/>
      </w:pPr>
      <w:r>
        <w:rPr>
          <w:rStyle w:val="FootnoteReference"/>
        </w:rPr>
        <w:footnoteRef/>
      </w:r>
      <w:r>
        <w:rPr>
          <w:rtl/>
        </w:rPr>
        <w:t xml:space="preserve"> </w:t>
      </w:r>
      <w:r>
        <w:t>supervised</w:t>
      </w:r>
    </w:p>
  </w:footnote>
  <w:footnote w:id="37">
    <w:p w14:paraId="69A93CB3" w14:textId="0041FF8B" w:rsidR="00F83E36" w:rsidRDefault="00F83E36" w:rsidP="00F83E36">
      <w:pPr>
        <w:pStyle w:val="FootnoteText"/>
        <w:bidi w:val="0"/>
      </w:pPr>
      <w:r>
        <w:rPr>
          <w:rStyle w:val="FootnoteReference"/>
        </w:rPr>
        <w:footnoteRef/>
      </w:r>
      <w:r>
        <w:rPr>
          <w:rtl/>
        </w:rPr>
        <w:t xml:space="preserve"> </w:t>
      </w:r>
      <w:r>
        <w:t>classification</w:t>
      </w:r>
    </w:p>
  </w:footnote>
  <w:footnote w:id="38">
    <w:p w14:paraId="4EEC2CD8" w14:textId="585334F8" w:rsidR="00B84B9F" w:rsidRDefault="00B84B9F" w:rsidP="00B84B9F">
      <w:pPr>
        <w:pStyle w:val="FootnoteText"/>
        <w:bidi w:val="0"/>
      </w:pPr>
      <w:r>
        <w:rPr>
          <w:rStyle w:val="FootnoteReference"/>
        </w:rPr>
        <w:footnoteRef/>
      </w:r>
      <w:r>
        <w:rPr>
          <w:rtl/>
        </w:rPr>
        <w:t xml:space="preserve"> </w:t>
      </w:r>
      <w:r>
        <w:t>Threshold</w:t>
      </w:r>
    </w:p>
  </w:footnote>
  <w:footnote w:id="39">
    <w:p w14:paraId="013F0E63" w14:textId="205561A7" w:rsidR="00363192" w:rsidRDefault="00363192">
      <w:pPr>
        <w:pStyle w:val="FootnoteText"/>
        <w:bidi w:val="0"/>
        <w:pPrChange w:id="1089" w:author="Sajjad Abed" w:date="2022-08-25T01:06:00Z">
          <w:pPr>
            <w:pStyle w:val="FootnoteText"/>
          </w:pPr>
        </w:pPrChange>
      </w:pPr>
      <w:ins w:id="1090" w:author="Sajjad Abed" w:date="2022-08-25T01:06:00Z">
        <w:r>
          <w:rPr>
            <w:rStyle w:val="FootnoteReference"/>
          </w:rPr>
          <w:footnoteRef/>
        </w:r>
        <w:r>
          <w:rPr>
            <w:rtl/>
          </w:rPr>
          <w:t xml:space="preserve"> </w:t>
        </w:r>
        <w:r>
          <w:t>feature</w:t>
        </w:r>
      </w:ins>
    </w:p>
  </w:footnote>
  <w:footnote w:id="40">
    <w:p w14:paraId="6AB30451" w14:textId="7AA42080" w:rsidR="00952F2C" w:rsidRDefault="00952F2C" w:rsidP="00952F2C">
      <w:pPr>
        <w:pStyle w:val="FootnoteText"/>
        <w:bidi w:val="0"/>
      </w:pPr>
      <w:r>
        <w:rPr>
          <w:rStyle w:val="FootnoteReference"/>
        </w:rPr>
        <w:footnoteRef/>
      </w:r>
      <w:r>
        <w:rPr>
          <w:rtl/>
        </w:rPr>
        <w:t xml:space="preserve"> </w:t>
      </w:r>
      <w:r>
        <w:t>Train data</w:t>
      </w:r>
    </w:p>
  </w:footnote>
  <w:footnote w:id="41">
    <w:p w14:paraId="29A298CC" w14:textId="16FD0BE4" w:rsidR="00952F2C" w:rsidRDefault="00952F2C" w:rsidP="00952F2C">
      <w:pPr>
        <w:pStyle w:val="FootnoteText"/>
        <w:bidi w:val="0"/>
      </w:pPr>
      <w:r>
        <w:rPr>
          <w:rStyle w:val="FootnoteReference"/>
        </w:rPr>
        <w:footnoteRef/>
      </w:r>
      <w:r>
        <w:rPr>
          <w:rtl/>
        </w:rPr>
        <w:t xml:space="preserve"> </w:t>
      </w:r>
      <w:r>
        <w:t>Test data</w:t>
      </w:r>
    </w:p>
  </w:footnote>
  <w:footnote w:id="42">
    <w:p w14:paraId="1B3B5D64" w14:textId="690B8EBF" w:rsidR="00952F2C" w:rsidRDefault="00952F2C" w:rsidP="00952F2C">
      <w:pPr>
        <w:pStyle w:val="FootnoteText"/>
        <w:bidi w:val="0"/>
      </w:pPr>
      <w:r>
        <w:rPr>
          <w:rStyle w:val="FootnoteReference"/>
        </w:rPr>
        <w:footnoteRef/>
      </w:r>
      <w:r>
        <w:rPr>
          <w:rtl/>
        </w:rPr>
        <w:t xml:space="preserve"> </w:t>
      </w:r>
      <w:r>
        <w:t>Overfitting</w:t>
      </w:r>
    </w:p>
  </w:footnote>
  <w:footnote w:id="43">
    <w:p w14:paraId="25483457" w14:textId="71F7FA2A" w:rsidR="00C16CDD" w:rsidRDefault="00C16CDD" w:rsidP="00C16CDD">
      <w:pPr>
        <w:pStyle w:val="FootnoteText"/>
        <w:bidi w:val="0"/>
      </w:pPr>
      <w:r>
        <w:rPr>
          <w:rStyle w:val="FootnoteReference"/>
        </w:rPr>
        <w:footnoteRef/>
      </w:r>
      <w:r>
        <w:rPr>
          <w:rtl/>
        </w:rPr>
        <w:t xml:space="preserve"> </w:t>
      </w:r>
      <w:r>
        <w:t>Train-Test split</w:t>
      </w:r>
    </w:p>
  </w:footnote>
  <w:footnote w:id="44">
    <w:p w14:paraId="6B366D01" w14:textId="7DC74AFC" w:rsidR="00A72F6B" w:rsidRDefault="00A72F6B" w:rsidP="00A72F6B">
      <w:pPr>
        <w:pStyle w:val="FootnoteText"/>
        <w:bidi w:val="0"/>
      </w:pPr>
      <w:r>
        <w:rPr>
          <w:rStyle w:val="FootnoteReference"/>
        </w:rPr>
        <w:footnoteRef/>
      </w:r>
      <w:r>
        <w:rPr>
          <w:rtl/>
        </w:rPr>
        <w:t xml:space="preserve"> </w:t>
      </w:r>
      <w:r>
        <w:t>Max-Min Scaler</w:t>
      </w:r>
    </w:p>
  </w:footnote>
  <w:footnote w:id="45">
    <w:p w14:paraId="028B4158" w14:textId="3A3BCF04" w:rsidR="0046352D" w:rsidRDefault="0046352D" w:rsidP="0046352D">
      <w:pPr>
        <w:pStyle w:val="FootnoteText"/>
        <w:bidi w:val="0"/>
      </w:pPr>
      <w:r>
        <w:rPr>
          <w:rStyle w:val="FootnoteReference"/>
        </w:rPr>
        <w:footnoteRef/>
      </w:r>
      <w:r>
        <w:rPr>
          <w:rtl/>
        </w:rPr>
        <w:t xml:space="preserve"> </w:t>
      </w:r>
      <w:r>
        <w:t>Standard Scaler</w:t>
      </w:r>
    </w:p>
  </w:footnote>
  <w:footnote w:id="46">
    <w:p w14:paraId="5EFDC215" w14:textId="1FE8D133" w:rsidR="00283B23" w:rsidRDefault="00283B23" w:rsidP="00283B23">
      <w:pPr>
        <w:pStyle w:val="FootnoteText"/>
        <w:bidi w:val="0"/>
      </w:pPr>
      <w:r>
        <w:rPr>
          <w:rStyle w:val="FootnoteReference"/>
        </w:rPr>
        <w:footnoteRef/>
      </w:r>
      <w:r>
        <w:rPr>
          <w:rtl/>
        </w:rPr>
        <w:t xml:space="preserve"> </w:t>
      </w:r>
      <w:r>
        <w:t>Accuracy</w:t>
      </w:r>
    </w:p>
  </w:footnote>
  <w:footnote w:id="47">
    <w:p w14:paraId="5328D2E4" w14:textId="11011334" w:rsidR="006E2A90" w:rsidRDefault="006E2A90" w:rsidP="006E2A90">
      <w:pPr>
        <w:pStyle w:val="FootnoteText"/>
        <w:bidi w:val="0"/>
      </w:pPr>
      <w:r>
        <w:rPr>
          <w:rStyle w:val="FootnoteReference"/>
        </w:rPr>
        <w:footnoteRef/>
      </w:r>
      <w:r>
        <w:rPr>
          <w:rtl/>
        </w:rPr>
        <w:t xml:space="preserve"> </w:t>
      </w:r>
      <w:r>
        <w:t>False Positive</w:t>
      </w:r>
    </w:p>
  </w:footnote>
  <w:footnote w:id="48">
    <w:p w14:paraId="0A4850AC" w14:textId="3A5B744F" w:rsidR="00FB47EC" w:rsidRDefault="00FB47EC" w:rsidP="00FB47EC">
      <w:pPr>
        <w:pStyle w:val="FootnoteText"/>
        <w:bidi w:val="0"/>
      </w:pPr>
      <w:r>
        <w:rPr>
          <w:rStyle w:val="FootnoteReference"/>
        </w:rPr>
        <w:footnoteRef/>
      </w:r>
      <w:r>
        <w:rPr>
          <w:rtl/>
        </w:rPr>
        <w:t xml:space="preserve"> </w:t>
      </w:r>
      <w:r w:rsidRPr="00FB47EC">
        <w:t>Synthetic Minority Oversampling Technique</w:t>
      </w:r>
    </w:p>
  </w:footnote>
  <w:footnote w:id="49">
    <w:p w14:paraId="094D4888" w14:textId="0DD9B4C0" w:rsidR="003977CF" w:rsidRDefault="003977CF" w:rsidP="003977CF">
      <w:pPr>
        <w:pStyle w:val="FootnoteText"/>
        <w:bidi w:val="0"/>
      </w:pPr>
      <w:r>
        <w:rPr>
          <w:rStyle w:val="FootnoteReference"/>
        </w:rPr>
        <w:footnoteRef/>
      </w:r>
      <w:r>
        <w:rPr>
          <w:rtl/>
        </w:rPr>
        <w:t xml:space="preserve"> </w:t>
      </w:r>
      <w:r>
        <w:t>Classification report</w:t>
      </w:r>
    </w:p>
  </w:footnote>
  <w:footnote w:id="50">
    <w:p w14:paraId="1CFAD775" w14:textId="0C8AAA7B" w:rsidR="0091549D" w:rsidRDefault="0091549D" w:rsidP="0091549D">
      <w:pPr>
        <w:pStyle w:val="FootnoteText"/>
        <w:bidi w:val="0"/>
      </w:pPr>
      <w:r>
        <w:rPr>
          <w:rStyle w:val="FootnoteReference"/>
        </w:rPr>
        <w:footnoteRef/>
      </w:r>
      <w:r>
        <w:rPr>
          <w:rtl/>
        </w:rPr>
        <w:t xml:space="preserve"> </w:t>
      </w:r>
      <w:r>
        <w:t>Harmonic mean</w:t>
      </w:r>
    </w:p>
  </w:footnote>
  <w:footnote w:id="51">
    <w:p w14:paraId="059F163F" w14:textId="38438020" w:rsidR="006E294D" w:rsidRDefault="006E294D" w:rsidP="006E294D">
      <w:pPr>
        <w:pStyle w:val="FootnoteText"/>
        <w:bidi w:val="0"/>
      </w:pPr>
      <w:r>
        <w:rPr>
          <w:rStyle w:val="FootnoteReference"/>
        </w:rPr>
        <w:footnoteRef/>
      </w:r>
      <w:r>
        <w:rPr>
          <w:rtl/>
        </w:rPr>
        <w:t xml:space="preserve"> </w:t>
      </w:r>
      <w:r>
        <w:t>Feature importance</w:t>
      </w:r>
    </w:p>
  </w:footnote>
  <w:footnote w:id="52">
    <w:p w14:paraId="11D740F0" w14:textId="0E5A57FD" w:rsidR="002255B1" w:rsidRDefault="002255B1" w:rsidP="002255B1">
      <w:pPr>
        <w:pStyle w:val="FootnoteText"/>
        <w:bidi w:val="0"/>
      </w:pPr>
      <w:ins w:id="1780" w:author="Sajjad Abed" w:date="2022-10-19T12:17:00Z">
        <w:r>
          <w:rPr>
            <w:rStyle w:val="FootnoteReference"/>
          </w:rPr>
          <w:footnoteRef/>
        </w:r>
        <w:r>
          <w:rPr>
            <w:rtl/>
          </w:rPr>
          <w:t xml:space="preserve"> </w:t>
        </w:r>
        <w:r>
          <w:t>Data Scientist</w:t>
        </w:r>
      </w:ins>
    </w:p>
  </w:footnote>
  <w:footnote w:id="53">
    <w:p w14:paraId="66444823" w14:textId="07C5B3D4" w:rsidR="005A6E9E" w:rsidRDefault="005A6E9E" w:rsidP="005A6E9E">
      <w:pPr>
        <w:pStyle w:val="FootnoteText"/>
        <w:bidi w:val="0"/>
      </w:pPr>
      <w:r>
        <w:rPr>
          <w:rStyle w:val="FootnoteReference"/>
        </w:rPr>
        <w:footnoteRef/>
      </w:r>
      <w:r>
        <w:rPr>
          <w:rtl/>
        </w:rPr>
        <w:t xml:space="preserve"> </w:t>
      </w:r>
      <w:r w:rsidRPr="005A6E9E">
        <w:t xml:space="preserve">Natural </w:t>
      </w:r>
      <w:r>
        <w:t>L</w:t>
      </w:r>
      <w:r w:rsidRPr="005A6E9E">
        <w:t xml:space="preserve">anguage </w:t>
      </w:r>
      <w:r>
        <w:t>P</w:t>
      </w:r>
      <w:r w:rsidRPr="005A6E9E">
        <w:t>rocessing</w:t>
      </w:r>
    </w:p>
  </w:footnote>
  <w:footnote w:id="54">
    <w:p w14:paraId="3DF8CEE6" w14:textId="648B6975" w:rsidR="00FF1C65" w:rsidRDefault="00FF1C65" w:rsidP="00FF1C65">
      <w:pPr>
        <w:pStyle w:val="FootnoteText"/>
        <w:bidi w:val="0"/>
        <w:rPr>
          <w:rtl/>
        </w:rPr>
      </w:pPr>
      <w:ins w:id="2048" w:author="Sajjad Abed" w:date="2022-10-18T12:43:00Z">
        <w:r>
          <w:rPr>
            <w:rStyle w:val="FootnoteReference"/>
          </w:rPr>
          <w:footnoteRef/>
        </w:r>
        <w:r>
          <w:rPr>
            <w:rtl/>
          </w:rPr>
          <w:t xml:space="preserve"> </w:t>
        </w:r>
        <w:r>
          <w:t>Dimension Reduction</w:t>
        </w:r>
      </w:ins>
    </w:p>
  </w:footnote>
  <w:footnote w:id="55">
    <w:p w14:paraId="4B422F25" w14:textId="77777777" w:rsidR="00196EA9" w:rsidRDefault="00196EA9" w:rsidP="00196EA9">
      <w:pPr>
        <w:pStyle w:val="FootnoteText"/>
        <w:bidi w:val="0"/>
        <w:rPr>
          <w:ins w:id="2104" w:author="Sajjad Abed" w:date="2022-10-19T12:25:00Z"/>
        </w:rPr>
      </w:pPr>
      <w:ins w:id="2105" w:author="Sajjad Abed" w:date="2022-10-19T12:25:00Z">
        <w:r>
          <w:rPr>
            <w:rStyle w:val="FootnoteReference"/>
          </w:rPr>
          <w:footnoteRef/>
        </w:r>
        <w:r>
          <w:rPr>
            <w:rtl/>
          </w:rPr>
          <w:t xml:space="preserve"> </w:t>
        </w:r>
        <w:r w:rsidRPr="002255B1">
          <w:t>Hyperparameter</w:t>
        </w:r>
      </w:ins>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3548AB"/>
    <w:multiLevelType w:val="multilevel"/>
    <w:tmpl w:val="A8149CB8"/>
    <w:lvl w:ilvl="0">
      <w:start w:val="1"/>
      <w:numFmt w:val="decimal"/>
      <w:lvlText w:val="%1."/>
      <w:lvlJc w:val="left"/>
      <w:pPr>
        <w:ind w:left="360" w:hanging="360"/>
      </w:pPr>
      <w:rPr>
        <w:rFonts w:ascii="B Nazanin" w:hAnsi="B Nazanin" w:cs="B Nazanin" w:hint="cs"/>
      </w:rPr>
    </w:lvl>
    <w:lvl w:ilvl="1">
      <w:start w:val="1"/>
      <w:numFmt w:val="decimal"/>
      <w:lvlText w:val="%1.%2."/>
      <w:lvlJc w:val="left"/>
      <w:pPr>
        <w:ind w:left="792" w:hanging="432"/>
      </w:pPr>
      <w:rPr>
        <w:rFonts w:ascii="B Nazanin" w:hAnsi="B Nazanin" w:cs="B Nazanin" w:hint="cs"/>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2814FBE"/>
    <w:multiLevelType w:val="hybridMultilevel"/>
    <w:tmpl w:val="C994DA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6A4D11"/>
    <w:multiLevelType w:val="hybridMultilevel"/>
    <w:tmpl w:val="9FCAA180"/>
    <w:lvl w:ilvl="0" w:tplc="F8B04468">
      <w:start w:val="1"/>
      <w:numFmt w:val="decimal"/>
      <w:lvlText w:val="%1."/>
      <w:lvlJc w:val="center"/>
      <w:pPr>
        <w:ind w:left="720" w:hanging="360"/>
      </w:pPr>
      <w:rPr>
        <w:rFonts w:ascii="B Nazanin" w:hAnsi="B Nazanin" w:hint="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C3C1064"/>
    <w:multiLevelType w:val="multilevel"/>
    <w:tmpl w:val="A8149CB8"/>
    <w:lvl w:ilvl="0">
      <w:start w:val="1"/>
      <w:numFmt w:val="decimal"/>
      <w:lvlText w:val="%1."/>
      <w:lvlJc w:val="left"/>
      <w:pPr>
        <w:ind w:left="360" w:hanging="360"/>
      </w:pPr>
      <w:rPr>
        <w:rFonts w:ascii="B Nazanin" w:hAnsi="B Nazanin" w:cs="B Nazanin" w:hint="cs"/>
      </w:rPr>
    </w:lvl>
    <w:lvl w:ilvl="1">
      <w:start w:val="1"/>
      <w:numFmt w:val="decimal"/>
      <w:lvlText w:val="%1.%2."/>
      <w:lvlJc w:val="left"/>
      <w:pPr>
        <w:ind w:left="792" w:hanging="432"/>
      </w:pPr>
      <w:rPr>
        <w:rFonts w:ascii="B Nazanin" w:hAnsi="B Nazanin" w:cs="B Nazanin" w:hint="cs"/>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104F6CE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12562C65"/>
    <w:multiLevelType w:val="multilevel"/>
    <w:tmpl w:val="A8149CB8"/>
    <w:lvl w:ilvl="0">
      <w:start w:val="1"/>
      <w:numFmt w:val="decimal"/>
      <w:lvlText w:val="%1."/>
      <w:lvlJc w:val="left"/>
      <w:pPr>
        <w:ind w:left="360" w:hanging="360"/>
      </w:pPr>
      <w:rPr>
        <w:rFonts w:ascii="B Nazanin" w:hAnsi="B Nazanin" w:cs="B Nazanin" w:hint="cs"/>
      </w:rPr>
    </w:lvl>
    <w:lvl w:ilvl="1">
      <w:start w:val="1"/>
      <w:numFmt w:val="decimal"/>
      <w:lvlText w:val="%1.%2."/>
      <w:lvlJc w:val="left"/>
      <w:pPr>
        <w:ind w:left="792" w:hanging="432"/>
      </w:pPr>
      <w:rPr>
        <w:rFonts w:ascii="B Nazanin" w:hAnsi="B Nazanin" w:cs="B Nazanin" w:hint="cs"/>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18AD6135"/>
    <w:multiLevelType w:val="hybridMultilevel"/>
    <w:tmpl w:val="E19808E0"/>
    <w:lvl w:ilvl="0" w:tplc="F8B04468">
      <w:start w:val="1"/>
      <w:numFmt w:val="decimal"/>
      <w:lvlText w:val="%1."/>
      <w:lvlJc w:val="center"/>
      <w:pPr>
        <w:ind w:left="720" w:hanging="360"/>
      </w:pPr>
      <w:rPr>
        <w:rFonts w:ascii="B Nazanin" w:hAnsi="B Nazanin" w:hint="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3203EDD"/>
    <w:multiLevelType w:val="multilevel"/>
    <w:tmpl w:val="A8149CB8"/>
    <w:lvl w:ilvl="0">
      <w:start w:val="1"/>
      <w:numFmt w:val="decimal"/>
      <w:lvlText w:val="%1."/>
      <w:lvlJc w:val="left"/>
      <w:pPr>
        <w:ind w:left="360" w:hanging="360"/>
      </w:pPr>
      <w:rPr>
        <w:rFonts w:ascii="B Nazanin" w:hAnsi="B Nazanin" w:cs="B Nazanin" w:hint="cs"/>
      </w:rPr>
    </w:lvl>
    <w:lvl w:ilvl="1">
      <w:start w:val="1"/>
      <w:numFmt w:val="decimal"/>
      <w:lvlText w:val="%1.%2."/>
      <w:lvlJc w:val="left"/>
      <w:pPr>
        <w:ind w:left="792" w:hanging="432"/>
      </w:pPr>
      <w:rPr>
        <w:rFonts w:ascii="B Nazanin" w:hAnsi="B Nazanin" w:cs="B Nazanin" w:hint="cs"/>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28FE4777"/>
    <w:multiLevelType w:val="hybridMultilevel"/>
    <w:tmpl w:val="D646B2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FAF0A0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2FB90376"/>
    <w:multiLevelType w:val="hybridMultilevel"/>
    <w:tmpl w:val="C77EA03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5110C31"/>
    <w:multiLevelType w:val="hybridMultilevel"/>
    <w:tmpl w:val="DB8C0F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21D074F"/>
    <w:multiLevelType w:val="hybridMultilevel"/>
    <w:tmpl w:val="9FCAA180"/>
    <w:lvl w:ilvl="0" w:tplc="F8B04468">
      <w:start w:val="1"/>
      <w:numFmt w:val="decimal"/>
      <w:lvlText w:val="%1."/>
      <w:lvlJc w:val="center"/>
      <w:pPr>
        <w:ind w:left="720" w:hanging="360"/>
      </w:pPr>
      <w:rPr>
        <w:rFonts w:ascii="B Nazanin" w:hAnsi="B Nazanin" w:hint="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47F0215"/>
    <w:multiLevelType w:val="hybridMultilevel"/>
    <w:tmpl w:val="3D8A26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5C02CCB"/>
    <w:multiLevelType w:val="hybridMultilevel"/>
    <w:tmpl w:val="521458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10C7CEB"/>
    <w:multiLevelType w:val="multilevel"/>
    <w:tmpl w:val="5C664338"/>
    <w:lvl w:ilvl="0">
      <w:start w:val="1"/>
      <w:numFmt w:val="decimal"/>
      <w:pStyle w:val="Heading1"/>
      <w:lvlText w:val="%1."/>
      <w:lvlJc w:val="left"/>
      <w:pPr>
        <w:ind w:left="360" w:hanging="360"/>
      </w:pPr>
      <w:rPr>
        <w:rFonts w:ascii="B Nazanin" w:hAnsi="B Nazanin" w:cs="B Nazanin" w:hint="cs"/>
      </w:rPr>
    </w:lvl>
    <w:lvl w:ilvl="1">
      <w:start w:val="1"/>
      <w:numFmt w:val="decimal"/>
      <w:pStyle w:val="Heading2"/>
      <w:lvlText w:val="%1.%2."/>
      <w:lvlJc w:val="left"/>
      <w:pPr>
        <w:ind w:left="792" w:hanging="432"/>
      </w:pPr>
      <w:rPr>
        <w:rFonts w:ascii="B Nazanin" w:hAnsi="B Nazanin" w:cs="B Nazanin" w:hint="cs"/>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55EE476B"/>
    <w:multiLevelType w:val="multilevel"/>
    <w:tmpl w:val="A8149CB8"/>
    <w:lvl w:ilvl="0">
      <w:start w:val="1"/>
      <w:numFmt w:val="decimal"/>
      <w:lvlText w:val="%1."/>
      <w:lvlJc w:val="left"/>
      <w:pPr>
        <w:ind w:left="360" w:hanging="360"/>
      </w:pPr>
      <w:rPr>
        <w:rFonts w:ascii="B Nazanin" w:hAnsi="B Nazanin" w:cs="B Nazanin" w:hint="cs"/>
      </w:rPr>
    </w:lvl>
    <w:lvl w:ilvl="1">
      <w:start w:val="1"/>
      <w:numFmt w:val="decimal"/>
      <w:lvlText w:val="%1.%2."/>
      <w:lvlJc w:val="left"/>
      <w:pPr>
        <w:ind w:left="792" w:hanging="432"/>
      </w:pPr>
      <w:rPr>
        <w:rFonts w:ascii="B Nazanin" w:hAnsi="B Nazanin" w:cs="B Nazanin" w:hint="cs"/>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5BB90088"/>
    <w:multiLevelType w:val="multilevel"/>
    <w:tmpl w:val="A8149CB8"/>
    <w:lvl w:ilvl="0">
      <w:start w:val="1"/>
      <w:numFmt w:val="decimal"/>
      <w:lvlText w:val="%1."/>
      <w:lvlJc w:val="left"/>
      <w:pPr>
        <w:ind w:left="360" w:hanging="360"/>
      </w:pPr>
      <w:rPr>
        <w:rFonts w:ascii="B Nazanin" w:hAnsi="B Nazanin" w:cs="B Nazanin" w:hint="cs"/>
      </w:rPr>
    </w:lvl>
    <w:lvl w:ilvl="1">
      <w:start w:val="1"/>
      <w:numFmt w:val="decimal"/>
      <w:lvlText w:val="%1.%2."/>
      <w:lvlJc w:val="left"/>
      <w:pPr>
        <w:ind w:left="792" w:hanging="432"/>
      </w:pPr>
      <w:rPr>
        <w:rFonts w:ascii="B Nazanin" w:hAnsi="B Nazanin" w:cs="B Nazanin" w:hint="cs"/>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604D3129"/>
    <w:multiLevelType w:val="multilevel"/>
    <w:tmpl w:val="A8149CB8"/>
    <w:lvl w:ilvl="0">
      <w:start w:val="1"/>
      <w:numFmt w:val="decimal"/>
      <w:lvlText w:val="%1."/>
      <w:lvlJc w:val="left"/>
      <w:pPr>
        <w:ind w:left="360" w:hanging="360"/>
      </w:pPr>
      <w:rPr>
        <w:rFonts w:ascii="B Nazanin" w:hAnsi="B Nazanin" w:cs="B Nazanin" w:hint="cs"/>
      </w:rPr>
    </w:lvl>
    <w:lvl w:ilvl="1">
      <w:start w:val="1"/>
      <w:numFmt w:val="decimal"/>
      <w:lvlText w:val="%1.%2."/>
      <w:lvlJc w:val="left"/>
      <w:pPr>
        <w:ind w:left="792" w:hanging="432"/>
      </w:pPr>
      <w:rPr>
        <w:rFonts w:ascii="B Nazanin" w:hAnsi="B Nazanin" w:cs="B Nazanin" w:hint="cs"/>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67C70E21"/>
    <w:multiLevelType w:val="multilevel"/>
    <w:tmpl w:val="A8149CB8"/>
    <w:lvl w:ilvl="0">
      <w:start w:val="1"/>
      <w:numFmt w:val="decimal"/>
      <w:lvlText w:val="%1."/>
      <w:lvlJc w:val="left"/>
      <w:pPr>
        <w:ind w:left="360" w:hanging="360"/>
      </w:pPr>
      <w:rPr>
        <w:rFonts w:ascii="B Nazanin" w:hAnsi="B Nazanin" w:cs="B Nazanin" w:hint="cs"/>
      </w:rPr>
    </w:lvl>
    <w:lvl w:ilvl="1">
      <w:start w:val="1"/>
      <w:numFmt w:val="decimal"/>
      <w:lvlText w:val="%1.%2."/>
      <w:lvlJc w:val="left"/>
      <w:pPr>
        <w:ind w:left="792" w:hanging="432"/>
      </w:pPr>
      <w:rPr>
        <w:rFonts w:ascii="B Nazanin" w:hAnsi="B Nazanin" w:cs="B Nazanin" w:hint="cs"/>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67F14334"/>
    <w:multiLevelType w:val="hybridMultilevel"/>
    <w:tmpl w:val="6EC884D6"/>
    <w:lvl w:ilvl="0" w:tplc="A474802E">
      <w:start w:val="1"/>
      <w:numFmt w:val="decimal"/>
      <w:lvlText w:val="%1."/>
      <w:lvlJc w:val="center"/>
      <w:pPr>
        <w:ind w:left="720" w:hanging="360"/>
      </w:pPr>
      <w:rPr>
        <w:rFonts w:ascii="B Nazanin" w:hAnsi="B Nazanin" w:hint="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DB04978"/>
    <w:multiLevelType w:val="multilevel"/>
    <w:tmpl w:val="A8149CB8"/>
    <w:lvl w:ilvl="0">
      <w:start w:val="1"/>
      <w:numFmt w:val="decimal"/>
      <w:lvlText w:val="%1."/>
      <w:lvlJc w:val="left"/>
      <w:pPr>
        <w:ind w:left="360" w:hanging="360"/>
      </w:pPr>
      <w:rPr>
        <w:rFonts w:ascii="B Nazanin" w:hAnsi="B Nazanin" w:cs="B Nazanin" w:hint="cs"/>
      </w:rPr>
    </w:lvl>
    <w:lvl w:ilvl="1">
      <w:start w:val="1"/>
      <w:numFmt w:val="decimal"/>
      <w:lvlText w:val="%1.%2."/>
      <w:lvlJc w:val="left"/>
      <w:pPr>
        <w:ind w:left="792" w:hanging="432"/>
      </w:pPr>
      <w:rPr>
        <w:rFonts w:ascii="B Nazanin" w:hAnsi="B Nazanin" w:cs="B Nazanin" w:hint="cs"/>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15:restartNumberingAfterBreak="0">
    <w:nsid w:val="701059F4"/>
    <w:multiLevelType w:val="hybridMultilevel"/>
    <w:tmpl w:val="7DE412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0425A4F"/>
    <w:multiLevelType w:val="hybridMultilevel"/>
    <w:tmpl w:val="981608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09E30EA"/>
    <w:multiLevelType w:val="hybridMultilevel"/>
    <w:tmpl w:val="9488C6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0F9484C"/>
    <w:multiLevelType w:val="multilevel"/>
    <w:tmpl w:val="03926E52"/>
    <w:lvl w:ilvl="0">
      <w:start w:val="1"/>
      <w:numFmt w:val="decimal"/>
      <w:lvlText w:val="%1."/>
      <w:lvlJc w:val="left"/>
      <w:pPr>
        <w:ind w:left="720" w:hanging="360"/>
      </w:pPr>
      <w:rPr>
        <w:rFonts w:ascii="B Nazanin" w:hAnsi="B Nazanin" w:hint="cs"/>
      </w:rPr>
    </w:lvl>
    <w:lvl w:ilvl="1">
      <w:start w:val="1"/>
      <w:numFmt w:val="decimal"/>
      <w:lvlText w:val="%1.%2."/>
      <w:lvlJc w:val="left"/>
      <w:pPr>
        <w:ind w:left="1440" w:hanging="360"/>
      </w:pPr>
      <w:rPr>
        <w:rFonts w:ascii="B Nazanin" w:hAnsi="B Nazanin" w:hint="cs"/>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6" w15:restartNumberingAfterBreak="0">
    <w:nsid w:val="78EB2BD9"/>
    <w:multiLevelType w:val="multilevel"/>
    <w:tmpl w:val="A8149CB8"/>
    <w:lvl w:ilvl="0">
      <w:start w:val="1"/>
      <w:numFmt w:val="decimal"/>
      <w:lvlText w:val="%1."/>
      <w:lvlJc w:val="left"/>
      <w:pPr>
        <w:ind w:left="360" w:hanging="360"/>
      </w:pPr>
      <w:rPr>
        <w:rFonts w:ascii="B Nazanin" w:hAnsi="B Nazanin" w:cs="B Nazanin" w:hint="cs"/>
      </w:rPr>
    </w:lvl>
    <w:lvl w:ilvl="1">
      <w:start w:val="1"/>
      <w:numFmt w:val="decimal"/>
      <w:lvlText w:val="%1.%2."/>
      <w:lvlJc w:val="left"/>
      <w:pPr>
        <w:ind w:left="792" w:hanging="432"/>
      </w:pPr>
      <w:rPr>
        <w:rFonts w:ascii="B Nazanin" w:hAnsi="B Nazanin" w:cs="B Nazanin" w:hint="cs"/>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7" w15:restartNumberingAfterBreak="0">
    <w:nsid w:val="79C30E4B"/>
    <w:multiLevelType w:val="hybridMultilevel"/>
    <w:tmpl w:val="2EC47B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DBA1F29"/>
    <w:multiLevelType w:val="hybridMultilevel"/>
    <w:tmpl w:val="2696B8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E9727E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22"/>
  </w:num>
  <w:num w:numId="2">
    <w:abstractNumId w:val="27"/>
  </w:num>
  <w:num w:numId="3">
    <w:abstractNumId w:val="20"/>
  </w:num>
  <w:num w:numId="4">
    <w:abstractNumId w:val="2"/>
  </w:num>
  <w:num w:numId="5">
    <w:abstractNumId w:val="12"/>
  </w:num>
  <w:num w:numId="6">
    <w:abstractNumId w:val="24"/>
  </w:num>
  <w:num w:numId="7">
    <w:abstractNumId w:val="6"/>
  </w:num>
  <w:num w:numId="8">
    <w:abstractNumId w:val="28"/>
  </w:num>
  <w:num w:numId="9">
    <w:abstractNumId w:val="1"/>
  </w:num>
  <w:num w:numId="10">
    <w:abstractNumId w:val="10"/>
  </w:num>
  <w:num w:numId="11">
    <w:abstractNumId w:val="13"/>
  </w:num>
  <w:num w:numId="12">
    <w:abstractNumId w:val="23"/>
  </w:num>
  <w:num w:numId="13">
    <w:abstractNumId w:val="18"/>
  </w:num>
  <w:num w:numId="14">
    <w:abstractNumId w:val="25"/>
  </w:num>
  <w:num w:numId="15">
    <w:abstractNumId w:val="4"/>
  </w:num>
  <w:num w:numId="16">
    <w:abstractNumId w:val="15"/>
  </w:num>
  <w:num w:numId="17">
    <w:abstractNumId w:val="7"/>
  </w:num>
  <w:num w:numId="18">
    <w:abstractNumId w:val="3"/>
  </w:num>
  <w:num w:numId="19">
    <w:abstractNumId w:val="26"/>
  </w:num>
  <w:num w:numId="20">
    <w:abstractNumId w:val="21"/>
  </w:num>
  <w:num w:numId="21">
    <w:abstractNumId w:val="29"/>
  </w:num>
  <w:num w:numId="22">
    <w:abstractNumId w:val="9"/>
  </w:num>
  <w:num w:numId="23">
    <w:abstractNumId w:val="16"/>
  </w:num>
  <w:num w:numId="24">
    <w:abstractNumId w:val="19"/>
  </w:num>
  <w:num w:numId="25">
    <w:abstractNumId w:val="0"/>
  </w:num>
  <w:num w:numId="26">
    <w:abstractNumId w:val="5"/>
  </w:num>
  <w:num w:numId="27">
    <w:abstractNumId w:val="17"/>
  </w:num>
  <w:num w:numId="28">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8"/>
  </w:num>
  <w:num w:numId="30">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11"/>
  </w:num>
  <w:num w:numId="32">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1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Sajjad Abed">
    <w15:presenceInfo w15:providerId="Windows Live" w15:userId="8d1ab0cf3012655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oNotTrackMoves/>
  <w:doNotTrackFormatting/>
  <w:documentProtection w:edit="trackedChanges" w:enforcement="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E1318"/>
    <w:rsid w:val="000033A1"/>
    <w:rsid w:val="000106C1"/>
    <w:rsid w:val="000226B6"/>
    <w:rsid w:val="00023291"/>
    <w:rsid w:val="00023A2C"/>
    <w:rsid w:val="00032C91"/>
    <w:rsid w:val="000352A1"/>
    <w:rsid w:val="00044F71"/>
    <w:rsid w:val="0004702C"/>
    <w:rsid w:val="0005534E"/>
    <w:rsid w:val="00072493"/>
    <w:rsid w:val="00073109"/>
    <w:rsid w:val="00073949"/>
    <w:rsid w:val="000834BD"/>
    <w:rsid w:val="00097684"/>
    <w:rsid w:val="00097E1A"/>
    <w:rsid w:val="000A676C"/>
    <w:rsid w:val="000B1235"/>
    <w:rsid w:val="000B3C57"/>
    <w:rsid w:val="000B4194"/>
    <w:rsid w:val="000C2B53"/>
    <w:rsid w:val="000C3190"/>
    <w:rsid w:val="000C7D9C"/>
    <w:rsid w:val="000C7F17"/>
    <w:rsid w:val="000F54E6"/>
    <w:rsid w:val="000F6EF9"/>
    <w:rsid w:val="00103CB1"/>
    <w:rsid w:val="00104E5D"/>
    <w:rsid w:val="0012299E"/>
    <w:rsid w:val="0012672A"/>
    <w:rsid w:val="0013193B"/>
    <w:rsid w:val="00132A3B"/>
    <w:rsid w:val="00133C02"/>
    <w:rsid w:val="00140AA5"/>
    <w:rsid w:val="00147143"/>
    <w:rsid w:val="00157001"/>
    <w:rsid w:val="00160E98"/>
    <w:rsid w:val="0016605E"/>
    <w:rsid w:val="00177C75"/>
    <w:rsid w:val="0018681B"/>
    <w:rsid w:val="00192DA3"/>
    <w:rsid w:val="00196EA9"/>
    <w:rsid w:val="001A04B7"/>
    <w:rsid w:val="001A15E5"/>
    <w:rsid w:val="001A1B35"/>
    <w:rsid w:val="001A37FF"/>
    <w:rsid w:val="001B2677"/>
    <w:rsid w:val="001B3FD9"/>
    <w:rsid w:val="001B55B9"/>
    <w:rsid w:val="001B72B3"/>
    <w:rsid w:val="001C1100"/>
    <w:rsid w:val="001C4625"/>
    <w:rsid w:val="001E18AF"/>
    <w:rsid w:val="001E245B"/>
    <w:rsid w:val="001F200B"/>
    <w:rsid w:val="001F3C0D"/>
    <w:rsid w:val="001F579C"/>
    <w:rsid w:val="001F7E59"/>
    <w:rsid w:val="002031C8"/>
    <w:rsid w:val="00211CD5"/>
    <w:rsid w:val="00215A80"/>
    <w:rsid w:val="002209FA"/>
    <w:rsid w:val="00224C9A"/>
    <w:rsid w:val="002255B1"/>
    <w:rsid w:val="0023064D"/>
    <w:rsid w:val="002325E3"/>
    <w:rsid w:val="00234C2B"/>
    <w:rsid w:val="00242EE9"/>
    <w:rsid w:val="002537B3"/>
    <w:rsid w:val="00271198"/>
    <w:rsid w:val="00274236"/>
    <w:rsid w:val="002768A8"/>
    <w:rsid w:val="00276D31"/>
    <w:rsid w:val="002775EB"/>
    <w:rsid w:val="00283B23"/>
    <w:rsid w:val="00286CCC"/>
    <w:rsid w:val="00296EF5"/>
    <w:rsid w:val="002A05D2"/>
    <w:rsid w:val="002A2974"/>
    <w:rsid w:val="002B7C18"/>
    <w:rsid w:val="002C10D6"/>
    <w:rsid w:val="002C2B82"/>
    <w:rsid w:val="002C33C3"/>
    <w:rsid w:val="002D16E6"/>
    <w:rsid w:val="002D3513"/>
    <w:rsid w:val="002D58D4"/>
    <w:rsid w:val="002F2055"/>
    <w:rsid w:val="002F760D"/>
    <w:rsid w:val="00300CBF"/>
    <w:rsid w:val="0030516B"/>
    <w:rsid w:val="00307D7C"/>
    <w:rsid w:val="0031056A"/>
    <w:rsid w:val="00310D92"/>
    <w:rsid w:val="00310E36"/>
    <w:rsid w:val="003122CE"/>
    <w:rsid w:val="003132C9"/>
    <w:rsid w:val="00317A21"/>
    <w:rsid w:val="00317E95"/>
    <w:rsid w:val="0032383C"/>
    <w:rsid w:val="00340B1F"/>
    <w:rsid w:val="003434C7"/>
    <w:rsid w:val="00362281"/>
    <w:rsid w:val="00363192"/>
    <w:rsid w:val="00373E45"/>
    <w:rsid w:val="00375B46"/>
    <w:rsid w:val="00377945"/>
    <w:rsid w:val="00382407"/>
    <w:rsid w:val="00386B53"/>
    <w:rsid w:val="003900AE"/>
    <w:rsid w:val="003907B5"/>
    <w:rsid w:val="00390890"/>
    <w:rsid w:val="00391008"/>
    <w:rsid w:val="003977CF"/>
    <w:rsid w:val="003A09F5"/>
    <w:rsid w:val="003A7454"/>
    <w:rsid w:val="003A765E"/>
    <w:rsid w:val="003A7759"/>
    <w:rsid w:val="003C528E"/>
    <w:rsid w:val="003C69B9"/>
    <w:rsid w:val="003D40AD"/>
    <w:rsid w:val="003E6160"/>
    <w:rsid w:val="003E61FA"/>
    <w:rsid w:val="003F000C"/>
    <w:rsid w:val="003F5A03"/>
    <w:rsid w:val="00402DBF"/>
    <w:rsid w:val="00403350"/>
    <w:rsid w:val="00405937"/>
    <w:rsid w:val="00415284"/>
    <w:rsid w:val="00417977"/>
    <w:rsid w:val="00420BE2"/>
    <w:rsid w:val="00425167"/>
    <w:rsid w:val="00437195"/>
    <w:rsid w:val="00442D0C"/>
    <w:rsid w:val="00452D0A"/>
    <w:rsid w:val="004549A0"/>
    <w:rsid w:val="004605DE"/>
    <w:rsid w:val="004608CC"/>
    <w:rsid w:val="00462CFD"/>
    <w:rsid w:val="0046352D"/>
    <w:rsid w:val="00464074"/>
    <w:rsid w:val="00470500"/>
    <w:rsid w:val="00484C4C"/>
    <w:rsid w:val="00495877"/>
    <w:rsid w:val="00495B60"/>
    <w:rsid w:val="004A0AE8"/>
    <w:rsid w:val="004A736B"/>
    <w:rsid w:val="004B2C2A"/>
    <w:rsid w:val="004B3A35"/>
    <w:rsid w:val="004B7159"/>
    <w:rsid w:val="004C6631"/>
    <w:rsid w:val="004D62A6"/>
    <w:rsid w:val="004E0CB4"/>
    <w:rsid w:val="004F0938"/>
    <w:rsid w:val="00506B11"/>
    <w:rsid w:val="0051039B"/>
    <w:rsid w:val="0051365B"/>
    <w:rsid w:val="00513E01"/>
    <w:rsid w:val="005207B5"/>
    <w:rsid w:val="00521BBF"/>
    <w:rsid w:val="00521E32"/>
    <w:rsid w:val="00523F5E"/>
    <w:rsid w:val="005336BA"/>
    <w:rsid w:val="00533971"/>
    <w:rsid w:val="00534637"/>
    <w:rsid w:val="00542BC3"/>
    <w:rsid w:val="005469AC"/>
    <w:rsid w:val="00553F57"/>
    <w:rsid w:val="00554D28"/>
    <w:rsid w:val="00554E0C"/>
    <w:rsid w:val="00557CA5"/>
    <w:rsid w:val="00560E27"/>
    <w:rsid w:val="0056750D"/>
    <w:rsid w:val="00571BC5"/>
    <w:rsid w:val="00573667"/>
    <w:rsid w:val="00577453"/>
    <w:rsid w:val="00581292"/>
    <w:rsid w:val="00586049"/>
    <w:rsid w:val="00593468"/>
    <w:rsid w:val="005935DD"/>
    <w:rsid w:val="00597060"/>
    <w:rsid w:val="005A267D"/>
    <w:rsid w:val="005A36FA"/>
    <w:rsid w:val="005A6E9E"/>
    <w:rsid w:val="005A6EAE"/>
    <w:rsid w:val="005A7B1A"/>
    <w:rsid w:val="005A7EFC"/>
    <w:rsid w:val="005B2F62"/>
    <w:rsid w:val="005B3DD4"/>
    <w:rsid w:val="005C02EC"/>
    <w:rsid w:val="005C2DC0"/>
    <w:rsid w:val="005C4040"/>
    <w:rsid w:val="005C6D3C"/>
    <w:rsid w:val="005C7D18"/>
    <w:rsid w:val="005D6187"/>
    <w:rsid w:val="005E2E21"/>
    <w:rsid w:val="005E36D4"/>
    <w:rsid w:val="005E4BC0"/>
    <w:rsid w:val="005F19B5"/>
    <w:rsid w:val="006064BA"/>
    <w:rsid w:val="00606EC5"/>
    <w:rsid w:val="00610947"/>
    <w:rsid w:val="00614916"/>
    <w:rsid w:val="0061573D"/>
    <w:rsid w:val="00620471"/>
    <w:rsid w:val="00630FB4"/>
    <w:rsid w:val="00645366"/>
    <w:rsid w:val="006570C5"/>
    <w:rsid w:val="00663FB4"/>
    <w:rsid w:val="006650A0"/>
    <w:rsid w:val="00674742"/>
    <w:rsid w:val="00675FFC"/>
    <w:rsid w:val="00676CF0"/>
    <w:rsid w:val="00682802"/>
    <w:rsid w:val="00686039"/>
    <w:rsid w:val="00695540"/>
    <w:rsid w:val="006A44C2"/>
    <w:rsid w:val="006B2426"/>
    <w:rsid w:val="006B74BE"/>
    <w:rsid w:val="006C2E4E"/>
    <w:rsid w:val="006C338F"/>
    <w:rsid w:val="006C3519"/>
    <w:rsid w:val="006D1A86"/>
    <w:rsid w:val="006D5173"/>
    <w:rsid w:val="006D71F6"/>
    <w:rsid w:val="006D769D"/>
    <w:rsid w:val="006E0B73"/>
    <w:rsid w:val="006E0F64"/>
    <w:rsid w:val="006E294D"/>
    <w:rsid w:val="006E2A90"/>
    <w:rsid w:val="006F1A3D"/>
    <w:rsid w:val="006F251F"/>
    <w:rsid w:val="006F2C2B"/>
    <w:rsid w:val="006F3897"/>
    <w:rsid w:val="006F3A95"/>
    <w:rsid w:val="0070020F"/>
    <w:rsid w:val="00703488"/>
    <w:rsid w:val="00705FF0"/>
    <w:rsid w:val="007219DB"/>
    <w:rsid w:val="0072761F"/>
    <w:rsid w:val="00730769"/>
    <w:rsid w:val="00731519"/>
    <w:rsid w:val="00741DF2"/>
    <w:rsid w:val="00742EEB"/>
    <w:rsid w:val="00753E36"/>
    <w:rsid w:val="00756140"/>
    <w:rsid w:val="00756386"/>
    <w:rsid w:val="00757AF5"/>
    <w:rsid w:val="00761D0F"/>
    <w:rsid w:val="007628D3"/>
    <w:rsid w:val="00772654"/>
    <w:rsid w:val="00772F72"/>
    <w:rsid w:val="00775982"/>
    <w:rsid w:val="0078188F"/>
    <w:rsid w:val="00790269"/>
    <w:rsid w:val="00795BAD"/>
    <w:rsid w:val="007A2325"/>
    <w:rsid w:val="007A7800"/>
    <w:rsid w:val="007B62A2"/>
    <w:rsid w:val="007C31E7"/>
    <w:rsid w:val="007C36D6"/>
    <w:rsid w:val="007D392E"/>
    <w:rsid w:val="007D448D"/>
    <w:rsid w:val="007E64DD"/>
    <w:rsid w:val="007F086D"/>
    <w:rsid w:val="00802594"/>
    <w:rsid w:val="0080265B"/>
    <w:rsid w:val="00804B82"/>
    <w:rsid w:val="00806061"/>
    <w:rsid w:val="008108F2"/>
    <w:rsid w:val="008125A1"/>
    <w:rsid w:val="00820F8C"/>
    <w:rsid w:val="00826FFC"/>
    <w:rsid w:val="00830D3B"/>
    <w:rsid w:val="008466B1"/>
    <w:rsid w:val="00855309"/>
    <w:rsid w:val="00855411"/>
    <w:rsid w:val="00857E09"/>
    <w:rsid w:val="00867FB6"/>
    <w:rsid w:val="00872453"/>
    <w:rsid w:val="00875D36"/>
    <w:rsid w:val="00876A27"/>
    <w:rsid w:val="00885448"/>
    <w:rsid w:val="00886C52"/>
    <w:rsid w:val="00892B9E"/>
    <w:rsid w:val="00893845"/>
    <w:rsid w:val="0089391D"/>
    <w:rsid w:val="00895E31"/>
    <w:rsid w:val="008974D2"/>
    <w:rsid w:val="008B0DB8"/>
    <w:rsid w:val="008B6628"/>
    <w:rsid w:val="008B6AE4"/>
    <w:rsid w:val="008C1221"/>
    <w:rsid w:val="008C1EDA"/>
    <w:rsid w:val="008C2015"/>
    <w:rsid w:val="008C4B27"/>
    <w:rsid w:val="008D36FC"/>
    <w:rsid w:val="008E10BA"/>
    <w:rsid w:val="008E4ABF"/>
    <w:rsid w:val="008E7219"/>
    <w:rsid w:val="008F373E"/>
    <w:rsid w:val="008F61B1"/>
    <w:rsid w:val="00904436"/>
    <w:rsid w:val="0090594D"/>
    <w:rsid w:val="00906165"/>
    <w:rsid w:val="0091549D"/>
    <w:rsid w:val="00915E80"/>
    <w:rsid w:val="0091676D"/>
    <w:rsid w:val="00916CB6"/>
    <w:rsid w:val="00917163"/>
    <w:rsid w:val="0093527D"/>
    <w:rsid w:val="009352CB"/>
    <w:rsid w:val="009434FB"/>
    <w:rsid w:val="0094606A"/>
    <w:rsid w:val="00952F2C"/>
    <w:rsid w:val="00952F97"/>
    <w:rsid w:val="00957636"/>
    <w:rsid w:val="00957BA7"/>
    <w:rsid w:val="00963731"/>
    <w:rsid w:val="0096603F"/>
    <w:rsid w:val="0097258D"/>
    <w:rsid w:val="009768CB"/>
    <w:rsid w:val="00977FD1"/>
    <w:rsid w:val="00986E87"/>
    <w:rsid w:val="009C18EB"/>
    <w:rsid w:val="009C65ED"/>
    <w:rsid w:val="009D315B"/>
    <w:rsid w:val="009D4465"/>
    <w:rsid w:val="009D6F25"/>
    <w:rsid w:val="009E1A61"/>
    <w:rsid w:val="009F04A5"/>
    <w:rsid w:val="009F42E0"/>
    <w:rsid w:val="009F7718"/>
    <w:rsid w:val="00A13CC3"/>
    <w:rsid w:val="00A37F44"/>
    <w:rsid w:val="00A421C0"/>
    <w:rsid w:val="00A46609"/>
    <w:rsid w:val="00A56673"/>
    <w:rsid w:val="00A57A34"/>
    <w:rsid w:val="00A67909"/>
    <w:rsid w:val="00A72F6B"/>
    <w:rsid w:val="00A747AA"/>
    <w:rsid w:val="00A80F87"/>
    <w:rsid w:val="00A836A1"/>
    <w:rsid w:val="00A94BFA"/>
    <w:rsid w:val="00A978F6"/>
    <w:rsid w:val="00AA3BFB"/>
    <w:rsid w:val="00AB70CF"/>
    <w:rsid w:val="00AD2B99"/>
    <w:rsid w:val="00AD5477"/>
    <w:rsid w:val="00AD5EDF"/>
    <w:rsid w:val="00AD6480"/>
    <w:rsid w:val="00AF2046"/>
    <w:rsid w:val="00AF65E6"/>
    <w:rsid w:val="00B0134D"/>
    <w:rsid w:val="00B01563"/>
    <w:rsid w:val="00B05415"/>
    <w:rsid w:val="00B066F3"/>
    <w:rsid w:val="00B07E2F"/>
    <w:rsid w:val="00B110ED"/>
    <w:rsid w:val="00B14D44"/>
    <w:rsid w:val="00B17599"/>
    <w:rsid w:val="00B22DD5"/>
    <w:rsid w:val="00B24235"/>
    <w:rsid w:val="00B3477A"/>
    <w:rsid w:val="00B44C1F"/>
    <w:rsid w:val="00B53C31"/>
    <w:rsid w:val="00B5552E"/>
    <w:rsid w:val="00B60F58"/>
    <w:rsid w:val="00B66EB0"/>
    <w:rsid w:val="00B7206B"/>
    <w:rsid w:val="00B73C81"/>
    <w:rsid w:val="00B83B63"/>
    <w:rsid w:val="00B84B9F"/>
    <w:rsid w:val="00B912E1"/>
    <w:rsid w:val="00B922F3"/>
    <w:rsid w:val="00B92524"/>
    <w:rsid w:val="00B947ED"/>
    <w:rsid w:val="00BB2347"/>
    <w:rsid w:val="00BB23FB"/>
    <w:rsid w:val="00BB6F32"/>
    <w:rsid w:val="00BC0C4A"/>
    <w:rsid w:val="00BC2215"/>
    <w:rsid w:val="00BC4A5A"/>
    <w:rsid w:val="00BC5E93"/>
    <w:rsid w:val="00BD20FB"/>
    <w:rsid w:val="00BF208F"/>
    <w:rsid w:val="00BF3338"/>
    <w:rsid w:val="00C12B55"/>
    <w:rsid w:val="00C14BBF"/>
    <w:rsid w:val="00C15978"/>
    <w:rsid w:val="00C16CDD"/>
    <w:rsid w:val="00C211B3"/>
    <w:rsid w:val="00C21291"/>
    <w:rsid w:val="00C21CB7"/>
    <w:rsid w:val="00C22A24"/>
    <w:rsid w:val="00C23FD2"/>
    <w:rsid w:val="00C24B93"/>
    <w:rsid w:val="00C250BA"/>
    <w:rsid w:val="00C303D9"/>
    <w:rsid w:val="00C31E4B"/>
    <w:rsid w:val="00C34540"/>
    <w:rsid w:val="00C44350"/>
    <w:rsid w:val="00C52E29"/>
    <w:rsid w:val="00C53CE0"/>
    <w:rsid w:val="00C72008"/>
    <w:rsid w:val="00C7631C"/>
    <w:rsid w:val="00C87D96"/>
    <w:rsid w:val="00C90CF8"/>
    <w:rsid w:val="00C913F7"/>
    <w:rsid w:val="00C91F6E"/>
    <w:rsid w:val="00C94682"/>
    <w:rsid w:val="00C94D45"/>
    <w:rsid w:val="00CA3CA4"/>
    <w:rsid w:val="00CA47D1"/>
    <w:rsid w:val="00CA588D"/>
    <w:rsid w:val="00CB05E7"/>
    <w:rsid w:val="00CB486C"/>
    <w:rsid w:val="00CC06AD"/>
    <w:rsid w:val="00CC0A52"/>
    <w:rsid w:val="00CC18A5"/>
    <w:rsid w:val="00CC34D9"/>
    <w:rsid w:val="00CD5B41"/>
    <w:rsid w:val="00CD60A0"/>
    <w:rsid w:val="00CD7398"/>
    <w:rsid w:val="00CD7D0D"/>
    <w:rsid w:val="00CD7F53"/>
    <w:rsid w:val="00CE61CC"/>
    <w:rsid w:val="00CF5A01"/>
    <w:rsid w:val="00D04CFA"/>
    <w:rsid w:val="00D12C37"/>
    <w:rsid w:val="00D237B8"/>
    <w:rsid w:val="00D25896"/>
    <w:rsid w:val="00D27F84"/>
    <w:rsid w:val="00D53245"/>
    <w:rsid w:val="00D537F0"/>
    <w:rsid w:val="00D62884"/>
    <w:rsid w:val="00D6327F"/>
    <w:rsid w:val="00D63778"/>
    <w:rsid w:val="00D63C40"/>
    <w:rsid w:val="00D936E4"/>
    <w:rsid w:val="00D95E24"/>
    <w:rsid w:val="00D97A15"/>
    <w:rsid w:val="00DA0730"/>
    <w:rsid w:val="00DA3D28"/>
    <w:rsid w:val="00DA4A8E"/>
    <w:rsid w:val="00DA5101"/>
    <w:rsid w:val="00DB5199"/>
    <w:rsid w:val="00DD2356"/>
    <w:rsid w:val="00DD2F2D"/>
    <w:rsid w:val="00DD5128"/>
    <w:rsid w:val="00DE03A6"/>
    <w:rsid w:val="00DE331B"/>
    <w:rsid w:val="00DE52C7"/>
    <w:rsid w:val="00DE5888"/>
    <w:rsid w:val="00DE691F"/>
    <w:rsid w:val="00DE7711"/>
    <w:rsid w:val="00DF31E6"/>
    <w:rsid w:val="00DF6E40"/>
    <w:rsid w:val="00E033C2"/>
    <w:rsid w:val="00E07429"/>
    <w:rsid w:val="00E2007F"/>
    <w:rsid w:val="00E2162E"/>
    <w:rsid w:val="00E220C3"/>
    <w:rsid w:val="00E26DC3"/>
    <w:rsid w:val="00E31580"/>
    <w:rsid w:val="00E33C03"/>
    <w:rsid w:val="00E37033"/>
    <w:rsid w:val="00E371A7"/>
    <w:rsid w:val="00E46399"/>
    <w:rsid w:val="00E678FE"/>
    <w:rsid w:val="00E81EF5"/>
    <w:rsid w:val="00E85B95"/>
    <w:rsid w:val="00E93B2B"/>
    <w:rsid w:val="00E97D18"/>
    <w:rsid w:val="00EA14CB"/>
    <w:rsid w:val="00EB254A"/>
    <w:rsid w:val="00EB668C"/>
    <w:rsid w:val="00EC02C0"/>
    <w:rsid w:val="00EC0325"/>
    <w:rsid w:val="00EC1100"/>
    <w:rsid w:val="00EC7436"/>
    <w:rsid w:val="00ED3B24"/>
    <w:rsid w:val="00EE1318"/>
    <w:rsid w:val="00EE2187"/>
    <w:rsid w:val="00EE3BEF"/>
    <w:rsid w:val="00EE6A33"/>
    <w:rsid w:val="00F100DE"/>
    <w:rsid w:val="00F13826"/>
    <w:rsid w:val="00F17954"/>
    <w:rsid w:val="00F360DD"/>
    <w:rsid w:val="00F373DA"/>
    <w:rsid w:val="00F42CCD"/>
    <w:rsid w:val="00F45DAD"/>
    <w:rsid w:val="00F60414"/>
    <w:rsid w:val="00F60DF4"/>
    <w:rsid w:val="00F7145B"/>
    <w:rsid w:val="00F77E89"/>
    <w:rsid w:val="00F81082"/>
    <w:rsid w:val="00F821BB"/>
    <w:rsid w:val="00F83E36"/>
    <w:rsid w:val="00F84D08"/>
    <w:rsid w:val="00F85A50"/>
    <w:rsid w:val="00F914AA"/>
    <w:rsid w:val="00F9610D"/>
    <w:rsid w:val="00FA22E1"/>
    <w:rsid w:val="00FA506A"/>
    <w:rsid w:val="00FB47EC"/>
    <w:rsid w:val="00FC00CC"/>
    <w:rsid w:val="00FD4BF6"/>
    <w:rsid w:val="00FF0744"/>
    <w:rsid w:val="00FF1C65"/>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65B19DD"/>
  <w14:defaultImageDpi w14:val="32767"/>
  <w15:chartTrackingRefBased/>
  <w15:docId w15:val="{129C00DB-2E6E-457B-B7E0-1DED50936D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D36FC"/>
    <w:pPr>
      <w:bidi/>
      <w:jc w:val="both"/>
    </w:pPr>
    <w:rPr>
      <w:rFonts w:asciiTheme="majorBidi" w:hAnsiTheme="majorBidi" w:cs="B Nazanin"/>
      <w:sz w:val="24"/>
      <w:szCs w:val="24"/>
      <w:lang w:bidi="fa-IR"/>
    </w:rPr>
  </w:style>
  <w:style w:type="paragraph" w:styleId="Heading1">
    <w:name w:val="heading 1"/>
    <w:basedOn w:val="Normal"/>
    <w:next w:val="Normal"/>
    <w:link w:val="Heading1Char"/>
    <w:uiPriority w:val="9"/>
    <w:qFormat/>
    <w:rsid w:val="008C4B27"/>
    <w:pPr>
      <w:keepNext/>
      <w:keepLines/>
      <w:numPr>
        <w:numId w:val="16"/>
      </w:numPr>
      <w:spacing w:before="240" w:after="0"/>
      <w:outlineLvl w:val="0"/>
    </w:pPr>
    <w:rPr>
      <w:rFonts w:asciiTheme="majorHAnsi" w:eastAsiaTheme="majorEastAsia" w:hAnsiTheme="majorHAnsi" w:cs="Mitra"/>
      <w:b/>
      <w:bCs/>
      <w:color w:val="2F5496" w:themeColor="accent1" w:themeShade="BF"/>
      <w:sz w:val="32"/>
      <w:szCs w:val="32"/>
    </w:rPr>
  </w:style>
  <w:style w:type="paragraph" w:styleId="Heading2">
    <w:name w:val="heading 2"/>
    <w:basedOn w:val="Normal"/>
    <w:next w:val="Normal"/>
    <w:link w:val="Heading2Char"/>
    <w:uiPriority w:val="9"/>
    <w:unhideWhenUsed/>
    <w:qFormat/>
    <w:rsid w:val="008C4B27"/>
    <w:pPr>
      <w:keepNext/>
      <w:keepLines/>
      <w:numPr>
        <w:ilvl w:val="1"/>
        <w:numId w:val="16"/>
      </w:numPr>
      <w:spacing w:before="40" w:after="0"/>
      <w:outlineLvl w:val="1"/>
    </w:pPr>
    <w:rPr>
      <w:rFonts w:asciiTheme="majorHAnsi" w:eastAsiaTheme="majorEastAsia" w:hAnsiTheme="majorHAnsi" w:cs="Mitra"/>
      <w:color w:val="2F5496"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DF31E6"/>
    <w:pPr>
      <w:bidi/>
      <w:spacing w:after="0" w:line="240" w:lineRule="auto"/>
    </w:pPr>
    <w:rPr>
      <w:rFonts w:asciiTheme="majorBidi" w:hAnsiTheme="majorBidi" w:cs="B Nazanin"/>
      <w:sz w:val="24"/>
      <w:szCs w:val="24"/>
    </w:rPr>
  </w:style>
  <w:style w:type="character" w:customStyle="1" w:styleId="Heading1Char">
    <w:name w:val="Heading 1 Char"/>
    <w:basedOn w:val="DefaultParagraphFont"/>
    <w:link w:val="Heading1"/>
    <w:uiPriority w:val="9"/>
    <w:rsid w:val="008C4B27"/>
    <w:rPr>
      <w:rFonts w:asciiTheme="majorHAnsi" w:eastAsiaTheme="majorEastAsia" w:hAnsiTheme="majorHAnsi" w:cs="Mitra"/>
      <w:b/>
      <w:bCs/>
      <w:color w:val="2F5496" w:themeColor="accent1" w:themeShade="BF"/>
      <w:sz w:val="32"/>
      <w:szCs w:val="32"/>
      <w:lang w:bidi="fa-IR"/>
    </w:rPr>
  </w:style>
  <w:style w:type="character" w:customStyle="1" w:styleId="Heading2Char">
    <w:name w:val="Heading 2 Char"/>
    <w:basedOn w:val="DefaultParagraphFont"/>
    <w:link w:val="Heading2"/>
    <w:uiPriority w:val="9"/>
    <w:rsid w:val="008C4B27"/>
    <w:rPr>
      <w:rFonts w:asciiTheme="majorHAnsi" w:eastAsiaTheme="majorEastAsia" w:hAnsiTheme="majorHAnsi" w:cs="Mitra"/>
      <w:color w:val="2F5496" w:themeColor="accent1" w:themeShade="BF"/>
      <w:sz w:val="28"/>
      <w:szCs w:val="28"/>
      <w:lang w:bidi="fa-IR"/>
    </w:rPr>
  </w:style>
  <w:style w:type="paragraph" w:styleId="ListParagraph">
    <w:name w:val="List Paragraph"/>
    <w:basedOn w:val="Normal"/>
    <w:uiPriority w:val="34"/>
    <w:qFormat/>
    <w:rsid w:val="00790269"/>
    <w:pPr>
      <w:ind w:left="720"/>
      <w:contextualSpacing/>
    </w:pPr>
  </w:style>
  <w:style w:type="paragraph" w:styleId="FootnoteText">
    <w:name w:val="footnote text"/>
    <w:basedOn w:val="Normal"/>
    <w:link w:val="FootnoteTextChar"/>
    <w:uiPriority w:val="99"/>
    <w:semiHidden/>
    <w:unhideWhenUsed/>
    <w:rsid w:val="0057366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573667"/>
    <w:rPr>
      <w:rFonts w:asciiTheme="majorBidi" w:hAnsiTheme="majorBidi" w:cs="B Nazanin"/>
      <w:sz w:val="20"/>
      <w:szCs w:val="20"/>
      <w:lang w:bidi="fa-IR"/>
    </w:rPr>
  </w:style>
  <w:style w:type="character" w:styleId="FootnoteReference">
    <w:name w:val="footnote reference"/>
    <w:basedOn w:val="DefaultParagraphFont"/>
    <w:uiPriority w:val="99"/>
    <w:semiHidden/>
    <w:unhideWhenUsed/>
    <w:rsid w:val="00573667"/>
    <w:rPr>
      <w:vertAlign w:val="superscript"/>
    </w:rPr>
  </w:style>
  <w:style w:type="paragraph" w:styleId="TOCHeading">
    <w:name w:val="TOC Heading"/>
    <w:basedOn w:val="Heading1"/>
    <w:next w:val="Normal"/>
    <w:uiPriority w:val="39"/>
    <w:unhideWhenUsed/>
    <w:qFormat/>
    <w:rsid w:val="00830D3B"/>
    <w:pPr>
      <w:numPr>
        <w:numId w:val="0"/>
      </w:numPr>
      <w:bidi w:val="0"/>
      <w:jc w:val="left"/>
      <w:outlineLvl w:val="9"/>
    </w:pPr>
    <w:rPr>
      <w:rFonts w:cstheme="majorBidi"/>
      <w:b w:val="0"/>
      <w:bCs w:val="0"/>
      <w:lang w:bidi="ar-SA"/>
    </w:rPr>
  </w:style>
  <w:style w:type="paragraph" w:styleId="TOC1">
    <w:name w:val="toc 1"/>
    <w:basedOn w:val="Normal"/>
    <w:next w:val="Normal"/>
    <w:autoRedefine/>
    <w:uiPriority w:val="39"/>
    <w:unhideWhenUsed/>
    <w:rsid w:val="002537B3"/>
    <w:pPr>
      <w:tabs>
        <w:tab w:val="left" w:pos="855"/>
        <w:tab w:val="right" w:leader="dot" w:pos="9350"/>
      </w:tabs>
      <w:spacing w:after="100"/>
      <w:pPrChange w:id="0" w:author="Sajjad Abed" w:date="2022-08-26T12:23:00Z">
        <w:pPr>
          <w:bidi/>
          <w:spacing w:after="100" w:line="259" w:lineRule="auto"/>
          <w:jc w:val="both"/>
        </w:pPr>
      </w:pPrChange>
    </w:pPr>
    <w:rPr>
      <w:rPrChange w:id="0" w:author="Sajjad Abed" w:date="2022-08-26T12:23:00Z">
        <w:rPr>
          <w:rFonts w:asciiTheme="majorBidi" w:eastAsiaTheme="minorHAnsi" w:hAnsiTheme="majorBidi" w:cs="B Nazanin"/>
          <w:sz w:val="24"/>
          <w:szCs w:val="24"/>
          <w:lang w:val="en-US" w:eastAsia="en-US" w:bidi="fa-IR"/>
        </w:rPr>
      </w:rPrChange>
    </w:rPr>
  </w:style>
  <w:style w:type="paragraph" w:styleId="TOC2">
    <w:name w:val="toc 2"/>
    <w:basedOn w:val="Normal"/>
    <w:next w:val="Normal"/>
    <w:autoRedefine/>
    <w:uiPriority w:val="39"/>
    <w:unhideWhenUsed/>
    <w:rsid w:val="002537B3"/>
    <w:pPr>
      <w:tabs>
        <w:tab w:val="left" w:pos="2272"/>
        <w:tab w:val="right" w:leader="dot" w:pos="9350"/>
      </w:tabs>
      <w:spacing w:after="100"/>
      <w:ind w:left="240"/>
      <w:pPrChange w:id="1" w:author="Sajjad Abed" w:date="2022-08-26T12:23:00Z">
        <w:pPr>
          <w:bidi/>
          <w:spacing w:after="100" w:line="259" w:lineRule="auto"/>
          <w:ind w:left="240"/>
          <w:jc w:val="both"/>
        </w:pPr>
      </w:pPrChange>
    </w:pPr>
    <w:rPr>
      <w:noProof/>
      <w:rPrChange w:id="1" w:author="Sajjad Abed" w:date="2022-08-26T12:23:00Z">
        <w:rPr>
          <w:rFonts w:asciiTheme="majorBidi" w:eastAsiaTheme="minorHAnsi" w:hAnsiTheme="majorBidi" w:cs="B Nazanin"/>
          <w:sz w:val="24"/>
          <w:szCs w:val="24"/>
          <w:lang w:val="en-US" w:eastAsia="en-US" w:bidi="fa-IR"/>
        </w:rPr>
      </w:rPrChange>
    </w:rPr>
  </w:style>
  <w:style w:type="character" w:styleId="Hyperlink">
    <w:name w:val="Hyperlink"/>
    <w:basedOn w:val="DefaultParagraphFont"/>
    <w:uiPriority w:val="99"/>
    <w:unhideWhenUsed/>
    <w:rsid w:val="00830D3B"/>
    <w:rPr>
      <w:color w:val="0563C1" w:themeColor="hyperlink"/>
      <w:u w:val="single"/>
    </w:rPr>
  </w:style>
  <w:style w:type="character" w:styleId="SubtleReference">
    <w:name w:val="Subtle Reference"/>
    <w:basedOn w:val="DefaultParagraphFont"/>
    <w:uiPriority w:val="31"/>
    <w:qFormat/>
    <w:rsid w:val="00830D3B"/>
    <w:rPr>
      <w:rFonts w:ascii="B Nazanin" w:eastAsia="B Nazanin" w:hAnsi="B Nazanin" w:cs="B Nazanin"/>
      <w:smallCaps/>
      <w:color w:val="5A5A5A" w:themeColor="text1" w:themeTint="A5"/>
    </w:rPr>
  </w:style>
  <w:style w:type="paragraph" w:styleId="Header">
    <w:name w:val="header"/>
    <w:basedOn w:val="Normal"/>
    <w:link w:val="HeaderChar"/>
    <w:uiPriority w:val="99"/>
    <w:unhideWhenUsed/>
    <w:rsid w:val="00032C91"/>
    <w:pPr>
      <w:tabs>
        <w:tab w:val="center" w:pos="4680"/>
        <w:tab w:val="right" w:pos="9360"/>
      </w:tabs>
      <w:spacing w:after="0" w:line="240" w:lineRule="auto"/>
    </w:pPr>
  </w:style>
  <w:style w:type="character" w:customStyle="1" w:styleId="HeaderChar">
    <w:name w:val="Header Char"/>
    <w:basedOn w:val="DefaultParagraphFont"/>
    <w:link w:val="Header"/>
    <w:uiPriority w:val="99"/>
    <w:rsid w:val="00032C91"/>
    <w:rPr>
      <w:rFonts w:asciiTheme="majorBidi" w:hAnsiTheme="majorBidi" w:cs="B Nazanin"/>
      <w:sz w:val="24"/>
      <w:szCs w:val="24"/>
      <w:lang w:bidi="fa-IR"/>
    </w:rPr>
  </w:style>
  <w:style w:type="paragraph" w:styleId="Footer">
    <w:name w:val="footer"/>
    <w:basedOn w:val="Normal"/>
    <w:link w:val="FooterChar"/>
    <w:uiPriority w:val="99"/>
    <w:unhideWhenUsed/>
    <w:rsid w:val="00032C91"/>
    <w:pPr>
      <w:tabs>
        <w:tab w:val="center" w:pos="4680"/>
        <w:tab w:val="right" w:pos="9360"/>
      </w:tabs>
      <w:spacing w:after="0" w:line="240" w:lineRule="auto"/>
    </w:pPr>
  </w:style>
  <w:style w:type="character" w:customStyle="1" w:styleId="FooterChar">
    <w:name w:val="Footer Char"/>
    <w:basedOn w:val="DefaultParagraphFont"/>
    <w:link w:val="Footer"/>
    <w:uiPriority w:val="99"/>
    <w:rsid w:val="00032C91"/>
    <w:rPr>
      <w:rFonts w:asciiTheme="majorBidi" w:hAnsiTheme="majorBidi" w:cs="B Nazanin"/>
      <w:sz w:val="24"/>
      <w:szCs w:val="24"/>
      <w:lang w:bidi="fa-IR"/>
    </w:rPr>
  </w:style>
  <w:style w:type="character" w:styleId="PlaceholderText">
    <w:name w:val="Placeholder Text"/>
    <w:basedOn w:val="DefaultParagraphFont"/>
    <w:uiPriority w:val="99"/>
    <w:semiHidden/>
    <w:rsid w:val="00731519"/>
    <w:rPr>
      <w:color w:val="808080"/>
    </w:rPr>
  </w:style>
  <w:style w:type="table" w:styleId="TableGrid">
    <w:name w:val="Table Grid"/>
    <w:basedOn w:val="TableNormal"/>
    <w:uiPriority w:val="39"/>
    <w:rsid w:val="000106C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3-Accent3">
    <w:name w:val="Grid Table 3 Accent 3"/>
    <w:basedOn w:val="TableNormal"/>
    <w:uiPriority w:val="48"/>
    <w:rsid w:val="000106C1"/>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paragraph" w:styleId="Revision">
    <w:name w:val="Revision"/>
    <w:hidden/>
    <w:uiPriority w:val="99"/>
    <w:semiHidden/>
    <w:rsid w:val="00C303D9"/>
    <w:pPr>
      <w:spacing w:after="0" w:line="240" w:lineRule="auto"/>
    </w:pPr>
    <w:rPr>
      <w:rFonts w:asciiTheme="majorBidi" w:hAnsiTheme="majorBidi" w:cs="B Nazanin"/>
      <w:sz w:val="24"/>
      <w:szCs w:val="24"/>
      <w:lang w:bidi="fa-I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4749395">
      <w:bodyDiv w:val="1"/>
      <w:marLeft w:val="0"/>
      <w:marRight w:val="0"/>
      <w:marTop w:val="0"/>
      <w:marBottom w:val="0"/>
      <w:divBdr>
        <w:top w:val="none" w:sz="0" w:space="0" w:color="auto"/>
        <w:left w:val="none" w:sz="0" w:space="0" w:color="auto"/>
        <w:bottom w:val="none" w:sz="0" w:space="0" w:color="auto"/>
        <w:right w:val="none" w:sz="0" w:space="0" w:color="auto"/>
      </w:divBdr>
    </w:div>
    <w:div w:id="333344764">
      <w:bodyDiv w:val="1"/>
      <w:marLeft w:val="0"/>
      <w:marRight w:val="0"/>
      <w:marTop w:val="0"/>
      <w:marBottom w:val="0"/>
      <w:divBdr>
        <w:top w:val="none" w:sz="0" w:space="0" w:color="auto"/>
        <w:left w:val="none" w:sz="0" w:space="0" w:color="auto"/>
        <w:bottom w:val="none" w:sz="0" w:space="0" w:color="auto"/>
        <w:right w:val="none" w:sz="0" w:space="0" w:color="auto"/>
      </w:divBdr>
    </w:div>
    <w:div w:id="393085119">
      <w:bodyDiv w:val="1"/>
      <w:marLeft w:val="0"/>
      <w:marRight w:val="0"/>
      <w:marTop w:val="0"/>
      <w:marBottom w:val="0"/>
      <w:divBdr>
        <w:top w:val="none" w:sz="0" w:space="0" w:color="auto"/>
        <w:left w:val="none" w:sz="0" w:space="0" w:color="auto"/>
        <w:bottom w:val="none" w:sz="0" w:space="0" w:color="auto"/>
        <w:right w:val="none" w:sz="0" w:space="0" w:color="auto"/>
      </w:divBdr>
    </w:div>
    <w:div w:id="597373137">
      <w:bodyDiv w:val="1"/>
      <w:marLeft w:val="0"/>
      <w:marRight w:val="0"/>
      <w:marTop w:val="0"/>
      <w:marBottom w:val="0"/>
      <w:divBdr>
        <w:top w:val="none" w:sz="0" w:space="0" w:color="auto"/>
        <w:left w:val="none" w:sz="0" w:space="0" w:color="auto"/>
        <w:bottom w:val="none" w:sz="0" w:space="0" w:color="auto"/>
        <w:right w:val="none" w:sz="0" w:space="0" w:color="auto"/>
      </w:divBdr>
      <w:divsChild>
        <w:div w:id="1018241671">
          <w:marLeft w:val="0"/>
          <w:marRight w:val="0"/>
          <w:marTop w:val="0"/>
          <w:marBottom w:val="0"/>
          <w:divBdr>
            <w:top w:val="none" w:sz="0" w:space="0" w:color="auto"/>
            <w:left w:val="none" w:sz="0" w:space="0" w:color="auto"/>
            <w:bottom w:val="none" w:sz="0" w:space="0" w:color="auto"/>
            <w:right w:val="none" w:sz="0" w:space="0" w:color="auto"/>
          </w:divBdr>
          <w:divsChild>
            <w:div w:id="14309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416724">
      <w:bodyDiv w:val="1"/>
      <w:marLeft w:val="0"/>
      <w:marRight w:val="0"/>
      <w:marTop w:val="0"/>
      <w:marBottom w:val="0"/>
      <w:divBdr>
        <w:top w:val="none" w:sz="0" w:space="0" w:color="auto"/>
        <w:left w:val="none" w:sz="0" w:space="0" w:color="auto"/>
        <w:bottom w:val="none" w:sz="0" w:space="0" w:color="auto"/>
        <w:right w:val="none" w:sz="0" w:space="0" w:color="auto"/>
      </w:divBdr>
    </w:div>
    <w:div w:id="668600371">
      <w:bodyDiv w:val="1"/>
      <w:marLeft w:val="0"/>
      <w:marRight w:val="0"/>
      <w:marTop w:val="0"/>
      <w:marBottom w:val="0"/>
      <w:divBdr>
        <w:top w:val="none" w:sz="0" w:space="0" w:color="auto"/>
        <w:left w:val="none" w:sz="0" w:space="0" w:color="auto"/>
        <w:bottom w:val="none" w:sz="0" w:space="0" w:color="auto"/>
        <w:right w:val="none" w:sz="0" w:space="0" w:color="auto"/>
      </w:divBdr>
    </w:div>
    <w:div w:id="757409724">
      <w:bodyDiv w:val="1"/>
      <w:marLeft w:val="0"/>
      <w:marRight w:val="0"/>
      <w:marTop w:val="0"/>
      <w:marBottom w:val="0"/>
      <w:divBdr>
        <w:top w:val="none" w:sz="0" w:space="0" w:color="auto"/>
        <w:left w:val="none" w:sz="0" w:space="0" w:color="auto"/>
        <w:bottom w:val="none" w:sz="0" w:space="0" w:color="auto"/>
        <w:right w:val="none" w:sz="0" w:space="0" w:color="auto"/>
      </w:divBdr>
    </w:div>
    <w:div w:id="978219948">
      <w:bodyDiv w:val="1"/>
      <w:marLeft w:val="0"/>
      <w:marRight w:val="0"/>
      <w:marTop w:val="0"/>
      <w:marBottom w:val="0"/>
      <w:divBdr>
        <w:top w:val="none" w:sz="0" w:space="0" w:color="auto"/>
        <w:left w:val="none" w:sz="0" w:space="0" w:color="auto"/>
        <w:bottom w:val="none" w:sz="0" w:space="0" w:color="auto"/>
        <w:right w:val="none" w:sz="0" w:space="0" w:color="auto"/>
      </w:divBdr>
    </w:div>
    <w:div w:id="1224877356">
      <w:bodyDiv w:val="1"/>
      <w:marLeft w:val="0"/>
      <w:marRight w:val="0"/>
      <w:marTop w:val="0"/>
      <w:marBottom w:val="0"/>
      <w:divBdr>
        <w:top w:val="none" w:sz="0" w:space="0" w:color="auto"/>
        <w:left w:val="none" w:sz="0" w:space="0" w:color="auto"/>
        <w:bottom w:val="none" w:sz="0" w:space="0" w:color="auto"/>
        <w:right w:val="none" w:sz="0" w:space="0" w:color="auto"/>
      </w:divBdr>
    </w:div>
    <w:div w:id="1252352918">
      <w:bodyDiv w:val="1"/>
      <w:marLeft w:val="0"/>
      <w:marRight w:val="0"/>
      <w:marTop w:val="0"/>
      <w:marBottom w:val="0"/>
      <w:divBdr>
        <w:top w:val="none" w:sz="0" w:space="0" w:color="auto"/>
        <w:left w:val="none" w:sz="0" w:space="0" w:color="auto"/>
        <w:bottom w:val="none" w:sz="0" w:space="0" w:color="auto"/>
        <w:right w:val="none" w:sz="0" w:space="0" w:color="auto"/>
      </w:divBdr>
    </w:div>
    <w:div w:id="1307516323">
      <w:bodyDiv w:val="1"/>
      <w:marLeft w:val="0"/>
      <w:marRight w:val="0"/>
      <w:marTop w:val="0"/>
      <w:marBottom w:val="0"/>
      <w:divBdr>
        <w:top w:val="none" w:sz="0" w:space="0" w:color="auto"/>
        <w:left w:val="none" w:sz="0" w:space="0" w:color="auto"/>
        <w:bottom w:val="none" w:sz="0" w:space="0" w:color="auto"/>
        <w:right w:val="none" w:sz="0" w:space="0" w:color="auto"/>
      </w:divBdr>
    </w:div>
    <w:div w:id="1311207542">
      <w:bodyDiv w:val="1"/>
      <w:marLeft w:val="0"/>
      <w:marRight w:val="0"/>
      <w:marTop w:val="0"/>
      <w:marBottom w:val="0"/>
      <w:divBdr>
        <w:top w:val="none" w:sz="0" w:space="0" w:color="auto"/>
        <w:left w:val="none" w:sz="0" w:space="0" w:color="auto"/>
        <w:bottom w:val="none" w:sz="0" w:space="0" w:color="auto"/>
        <w:right w:val="none" w:sz="0" w:space="0" w:color="auto"/>
      </w:divBdr>
    </w:div>
    <w:div w:id="1535845520">
      <w:bodyDiv w:val="1"/>
      <w:marLeft w:val="0"/>
      <w:marRight w:val="0"/>
      <w:marTop w:val="0"/>
      <w:marBottom w:val="0"/>
      <w:divBdr>
        <w:top w:val="none" w:sz="0" w:space="0" w:color="auto"/>
        <w:left w:val="none" w:sz="0" w:space="0" w:color="auto"/>
        <w:bottom w:val="none" w:sz="0" w:space="0" w:color="auto"/>
        <w:right w:val="none" w:sz="0" w:space="0" w:color="auto"/>
      </w:divBdr>
    </w:div>
    <w:div w:id="1576935045">
      <w:bodyDiv w:val="1"/>
      <w:marLeft w:val="0"/>
      <w:marRight w:val="0"/>
      <w:marTop w:val="0"/>
      <w:marBottom w:val="0"/>
      <w:divBdr>
        <w:top w:val="none" w:sz="0" w:space="0" w:color="auto"/>
        <w:left w:val="none" w:sz="0" w:space="0" w:color="auto"/>
        <w:bottom w:val="none" w:sz="0" w:space="0" w:color="auto"/>
        <w:right w:val="none" w:sz="0" w:space="0" w:color="auto"/>
      </w:divBdr>
      <w:divsChild>
        <w:div w:id="1304040462">
          <w:marLeft w:val="0"/>
          <w:marRight w:val="0"/>
          <w:marTop w:val="0"/>
          <w:marBottom w:val="0"/>
          <w:divBdr>
            <w:top w:val="none" w:sz="0" w:space="0" w:color="auto"/>
            <w:left w:val="none" w:sz="0" w:space="0" w:color="auto"/>
            <w:bottom w:val="none" w:sz="0" w:space="0" w:color="auto"/>
            <w:right w:val="none" w:sz="0" w:space="0" w:color="auto"/>
          </w:divBdr>
          <w:divsChild>
            <w:div w:id="1466968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489009">
      <w:bodyDiv w:val="1"/>
      <w:marLeft w:val="0"/>
      <w:marRight w:val="0"/>
      <w:marTop w:val="0"/>
      <w:marBottom w:val="0"/>
      <w:divBdr>
        <w:top w:val="none" w:sz="0" w:space="0" w:color="auto"/>
        <w:left w:val="none" w:sz="0" w:space="0" w:color="auto"/>
        <w:bottom w:val="none" w:sz="0" w:space="0" w:color="auto"/>
        <w:right w:val="none" w:sz="0" w:space="0" w:color="auto"/>
      </w:divBdr>
    </w:div>
    <w:div w:id="1702510502">
      <w:bodyDiv w:val="1"/>
      <w:marLeft w:val="0"/>
      <w:marRight w:val="0"/>
      <w:marTop w:val="0"/>
      <w:marBottom w:val="0"/>
      <w:divBdr>
        <w:top w:val="none" w:sz="0" w:space="0" w:color="auto"/>
        <w:left w:val="none" w:sz="0" w:space="0" w:color="auto"/>
        <w:bottom w:val="none" w:sz="0" w:space="0" w:color="auto"/>
        <w:right w:val="none" w:sz="0" w:space="0" w:color="auto"/>
      </w:divBdr>
      <w:divsChild>
        <w:div w:id="424307142">
          <w:marLeft w:val="0"/>
          <w:marRight w:val="0"/>
          <w:marTop w:val="0"/>
          <w:marBottom w:val="0"/>
          <w:divBdr>
            <w:top w:val="none" w:sz="0" w:space="0" w:color="auto"/>
            <w:left w:val="none" w:sz="0" w:space="0" w:color="auto"/>
            <w:bottom w:val="none" w:sz="0" w:space="0" w:color="auto"/>
            <w:right w:val="none" w:sz="0" w:space="0" w:color="auto"/>
          </w:divBdr>
          <w:divsChild>
            <w:div w:id="113984573">
              <w:marLeft w:val="0"/>
              <w:marRight w:val="0"/>
              <w:marTop w:val="0"/>
              <w:marBottom w:val="0"/>
              <w:divBdr>
                <w:top w:val="none" w:sz="0" w:space="0" w:color="auto"/>
                <w:left w:val="none" w:sz="0" w:space="0" w:color="auto"/>
                <w:bottom w:val="none" w:sz="0" w:space="0" w:color="auto"/>
                <w:right w:val="none" w:sz="0" w:space="0" w:color="auto"/>
              </w:divBdr>
            </w:div>
            <w:div w:id="1938051063">
              <w:marLeft w:val="0"/>
              <w:marRight w:val="0"/>
              <w:marTop w:val="0"/>
              <w:marBottom w:val="0"/>
              <w:divBdr>
                <w:top w:val="none" w:sz="0" w:space="0" w:color="auto"/>
                <w:left w:val="none" w:sz="0" w:space="0" w:color="auto"/>
                <w:bottom w:val="none" w:sz="0" w:space="0" w:color="auto"/>
                <w:right w:val="none" w:sz="0" w:space="0" w:color="auto"/>
              </w:divBdr>
            </w:div>
            <w:div w:id="1470051604">
              <w:marLeft w:val="0"/>
              <w:marRight w:val="0"/>
              <w:marTop w:val="0"/>
              <w:marBottom w:val="0"/>
              <w:divBdr>
                <w:top w:val="none" w:sz="0" w:space="0" w:color="auto"/>
                <w:left w:val="none" w:sz="0" w:space="0" w:color="auto"/>
                <w:bottom w:val="none" w:sz="0" w:space="0" w:color="auto"/>
                <w:right w:val="none" w:sz="0" w:space="0" w:color="auto"/>
              </w:divBdr>
            </w:div>
            <w:div w:id="1405447214">
              <w:marLeft w:val="0"/>
              <w:marRight w:val="0"/>
              <w:marTop w:val="0"/>
              <w:marBottom w:val="0"/>
              <w:divBdr>
                <w:top w:val="none" w:sz="0" w:space="0" w:color="auto"/>
                <w:left w:val="none" w:sz="0" w:space="0" w:color="auto"/>
                <w:bottom w:val="none" w:sz="0" w:space="0" w:color="auto"/>
                <w:right w:val="none" w:sz="0" w:space="0" w:color="auto"/>
              </w:divBdr>
            </w:div>
            <w:div w:id="1543706058">
              <w:marLeft w:val="0"/>
              <w:marRight w:val="0"/>
              <w:marTop w:val="0"/>
              <w:marBottom w:val="0"/>
              <w:divBdr>
                <w:top w:val="none" w:sz="0" w:space="0" w:color="auto"/>
                <w:left w:val="none" w:sz="0" w:space="0" w:color="auto"/>
                <w:bottom w:val="none" w:sz="0" w:space="0" w:color="auto"/>
                <w:right w:val="none" w:sz="0" w:space="0" w:color="auto"/>
              </w:divBdr>
            </w:div>
            <w:div w:id="1883129629">
              <w:marLeft w:val="0"/>
              <w:marRight w:val="0"/>
              <w:marTop w:val="0"/>
              <w:marBottom w:val="0"/>
              <w:divBdr>
                <w:top w:val="none" w:sz="0" w:space="0" w:color="auto"/>
                <w:left w:val="none" w:sz="0" w:space="0" w:color="auto"/>
                <w:bottom w:val="none" w:sz="0" w:space="0" w:color="auto"/>
                <w:right w:val="none" w:sz="0" w:space="0" w:color="auto"/>
              </w:divBdr>
            </w:div>
            <w:div w:id="801919398">
              <w:marLeft w:val="0"/>
              <w:marRight w:val="0"/>
              <w:marTop w:val="0"/>
              <w:marBottom w:val="0"/>
              <w:divBdr>
                <w:top w:val="none" w:sz="0" w:space="0" w:color="auto"/>
                <w:left w:val="none" w:sz="0" w:space="0" w:color="auto"/>
                <w:bottom w:val="none" w:sz="0" w:space="0" w:color="auto"/>
                <w:right w:val="none" w:sz="0" w:space="0" w:color="auto"/>
              </w:divBdr>
            </w:div>
            <w:div w:id="1875771777">
              <w:marLeft w:val="0"/>
              <w:marRight w:val="0"/>
              <w:marTop w:val="0"/>
              <w:marBottom w:val="0"/>
              <w:divBdr>
                <w:top w:val="none" w:sz="0" w:space="0" w:color="auto"/>
                <w:left w:val="none" w:sz="0" w:space="0" w:color="auto"/>
                <w:bottom w:val="none" w:sz="0" w:space="0" w:color="auto"/>
                <w:right w:val="none" w:sz="0" w:space="0" w:color="auto"/>
              </w:divBdr>
            </w:div>
            <w:div w:id="822236387">
              <w:marLeft w:val="0"/>
              <w:marRight w:val="0"/>
              <w:marTop w:val="0"/>
              <w:marBottom w:val="0"/>
              <w:divBdr>
                <w:top w:val="none" w:sz="0" w:space="0" w:color="auto"/>
                <w:left w:val="none" w:sz="0" w:space="0" w:color="auto"/>
                <w:bottom w:val="none" w:sz="0" w:space="0" w:color="auto"/>
                <w:right w:val="none" w:sz="0" w:space="0" w:color="auto"/>
              </w:divBdr>
            </w:div>
            <w:div w:id="389118511">
              <w:marLeft w:val="0"/>
              <w:marRight w:val="0"/>
              <w:marTop w:val="0"/>
              <w:marBottom w:val="0"/>
              <w:divBdr>
                <w:top w:val="none" w:sz="0" w:space="0" w:color="auto"/>
                <w:left w:val="none" w:sz="0" w:space="0" w:color="auto"/>
                <w:bottom w:val="none" w:sz="0" w:space="0" w:color="auto"/>
                <w:right w:val="none" w:sz="0" w:space="0" w:color="auto"/>
              </w:divBdr>
            </w:div>
            <w:div w:id="2141535779">
              <w:marLeft w:val="0"/>
              <w:marRight w:val="0"/>
              <w:marTop w:val="0"/>
              <w:marBottom w:val="0"/>
              <w:divBdr>
                <w:top w:val="none" w:sz="0" w:space="0" w:color="auto"/>
                <w:left w:val="none" w:sz="0" w:space="0" w:color="auto"/>
                <w:bottom w:val="none" w:sz="0" w:space="0" w:color="auto"/>
                <w:right w:val="none" w:sz="0" w:space="0" w:color="auto"/>
              </w:divBdr>
            </w:div>
            <w:div w:id="1552770075">
              <w:marLeft w:val="0"/>
              <w:marRight w:val="0"/>
              <w:marTop w:val="0"/>
              <w:marBottom w:val="0"/>
              <w:divBdr>
                <w:top w:val="none" w:sz="0" w:space="0" w:color="auto"/>
                <w:left w:val="none" w:sz="0" w:space="0" w:color="auto"/>
                <w:bottom w:val="none" w:sz="0" w:space="0" w:color="auto"/>
                <w:right w:val="none" w:sz="0" w:space="0" w:color="auto"/>
              </w:divBdr>
            </w:div>
            <w:div w:id="180897540">
              <w:marLeft w:val="0"/>
              <w:marRight w:val="0"/>
              <w:marTop w:val="0"/>
              <w:marBottom w:val="0"/>
              <w:divBdr>
                <w:top w:val="none" w:sz="0" w:space="0" w:color="auto"/>
                <w:left w:val="none" w:sz="0" w:space="0" w:color="auto"/>
                <w:bottom w:val="none" w:sz="0" w:space="0" w:color="auto"/>
                <w:right w:val="none" w:sz="0" w:space="0" w:color="auto"/>
              </w:divBdr>
            </w:div>
            <w:div w:id="266618597">
              <w:marLeft w:val="0"/>
              <w:marRight w:val="0"/>
              <w:marTop w:val="0"/>
              <w:marBottom w:val="0"/>
              <w:divBdr>
                <w:top w:val="none" w:sz="0" w:space="0" w:color="auto"/>
                <w:left w:val="none" w:sz="0" w:space="0" w:color="auto"/>
                <w:bottom w:val="none" w:sz="0" w:space="0" w:color="auto"/>
                <w:right w:val="none" w:sz="0" w:space="0" w:color="auto"/>
              </w:divBdr>
            </w:div>
            <w:div w:id="1470200906">
              <w:marLeft w:val="0"/>
              <w:marRight w:val="0"/>
              <w:marTop w:val="0"/>
              <w:marBottom w:val="0"/>
              <w:divBdr>
                <w:top w:val="none" w:sz="0" w:space="0" w:color="auto"/>
                <w:left w:val="none" w:sz="0" w:space="0" w:color="auto"/>
                <w:bottom w:val="none" w:sz="0" w:space="0" w:color="auto"/>
                <w:right w:val="none" w:sz="0" w:space="0" w:color="auto"/>
              </w:divBdr>
            </w:div>
            <w:div w:id="1589459407">
              <w:marLeft w:val="0"/>
              <w:marRight w:val="0"/>
              <w:marTop w:val="0"/>
              <w:marBottom w:val="0"/>
              <w:divBdr>
                <w:top w:val="none" w:sz="0" w:space="0" w:color="auto"/>
                <w:left w:val="none" w:sz="0" w:space="0" w:color="auto"/>
                <w:bottom w:val="none" w:sz="0" w:space="0" w:color="auto"/>
                <w:right w:val="none" w:sz="0" w:space="0" w:color="auto"/>
              </w:divBdr>
            </w:div>
            <w:div w:id="1424035896">
              <w:marLeft w:val="0"/>
              <w:marRight w:val="0"/>
              <w:marTop w:val="0"/>
              <w:marBottom w:val="0"/>
              <w:divBdr>
                <w:top w:val="none" w:sz="0" w:space="0" w:color="auto"/>
                <w:left w:val="none" w:sz="0" w:space="0" w:color="auto"/>
                <w:bottom w:val="none" w:sz="0" w:space="0" w:color="auto"/>
                <w:right w:val="none" w:sz="0" w:space="0" w:color="auto"/>
              </w:divBdr>
            </w:div>
            <w:div w:id="1411539024">
              <w:marLeft w:val="0"/>
              <w:marRight w:val="0"/>
              <w:marTop w:val="0"/>
              <w:marBottom w:val="0"/>
              <w:divBdr>
                <w:top w:val="none" w:sz="0" w:space="0" w:color="auto"/>
                <w:left w:val="none" w:sz="0" w:space="0" w:color="auto"/>
                <w:bottom w:val="none" w:sz="0" w:space="0" w:color="auto"/>
                <w:right w:val="none" w:sz="0" w:space="0" w:color="auto"/>
              </w:divBdr>
            </w:div>
            <w:div w:id="2024741919">
              <w:marLeft w:val="0"/>
              <w:marRight w:val="0"/>
              <w:marTop w:val="0"/>
              <w:marBottom w:val="0"/>
              <w:divBdr>
                <w:top w:val="none" w:sz="0" w:space="0" w:color="auto"/>
                <w:left w:val="none" w:sz="0" w:space="0" w:color="auto"/>
                <w:bottom w:val="none" w:sz="0" w:space="0" w:color="auto"/>
                <w:right w:val="none" w:sz="0" w:space="0" w:color="auto"/>
              </w:divBdr>
            </w:div>
            <w:div w:id="1885100459">
              <w:marLeft w:val="0"/>
              <w:marRight w:val="0"/>
              <w:marTop w:val="0"/>
              <w:marBottom w:val="0"/>
              <w:divBdr>
                <w:top w:val="none" w:sz="0" w:space="0" w:color="auto"/>
                <w:left w:val="none" w:sz="0" w:space="0" w:color="auto"/>
                <w:bottom w:val="none" w:sz="0" w:space="0" w:color="auto"/>
                <w:right w:val="none" w:sz="0" w:space="0" w:color="auto"/>
              </w:divBdr>
            </w:div>
            <w:div w:id="669336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469748">
      <w:bodyDiv w:val="1"/>
      <w:marLeft w:val="0"/>
      <w:marRight w:val="0"/>
      <w:marTop w:val="0"/>
      <w:marBottom w:val="0"/>
      <w:divBdr>
        <w:top w:val="none" w:sz="0" w:space="0" w:color="auto"/>
        <w:left w:val="none" w:sz="0" w:space="0" w:color="auto"/>
        <w:bottom w:val="none" w:sz="0" w:space="0" w:color="auto"/>
        <w:right w:val="none" w:sz="0" w:space="0" w:color="auto"/>
      </w:divBdr>
    </w:div>
    <w:div w:id="1993168424">
      <w:bodyDiv w:val="1"/>
      <w:marLeft w:val="0"/>
      <w:marRight w:val="0"/>
      <w:marTop w:val="0"/>
      <w:marBottom w:val="0"/>
      <w:divBdr>
        <w:top w:val="none" w:sz="0" w:space="0" w:color="auto"/>
        <w:left w:val="none" w:sz="0" w:space="0" w:color="auto"/>
        <w:bottom w:val="none" w:sz="0" w:space="0" w:color="auto"/>
        <w:right w:val="none" w:sz="0" w:space="0" w:color="auto"/>
      </w:divBdr>
    </w:div>
    <w:div w:id="1998193144">
      <w:bodyDiv w:val="1"/>
      <w:marLeft w:val="0"/>
      <w:marRight w:val="0"/>
      <w:marTop w:val="0"/>
      <w:marBottom w:val="0"/>
      <w:divBdr>
        <w:top w:val="none" w:sz="0" w:space="0" w:color="auto"/>
        <w:left w:val="none" w:sz="0" w:space="0" w:color="auto"/>
        <w:bottom w:val="none" w:sz="0" w:space="0" w:color="auto"/>
        <w:right w:val="none" w:sz="0" w:space="0" w:color="auto"/>
      </w:divBdr>
    </w:div>
    <w:div w:id="20590889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jpeg"/><Relationship Id="rId21" Type="http://schemas.openxmlformats.org/officeDocument/2006/relationships/image" Target="media/image13.png"/><Relationship Id="rId34" Type="http://schemas.openxmlformats.org/officeDocument/2006/relationships/image" Target="media/image26.jpeg"/><Relationship Id="rId42" Type="http://schemas.openxmlformats.org/officeDocument/2006/relationships/image" Target="media/image34.jpeg"/><Relationship Id="rId47" Type="http://schemas.openxmlformats.org/officeDocument/2006/relationships/image" Target="media/image39.jpeg"/><Relationship Id="rId50" Type="http://schemas.microsoft.com/office/2011/relationships/people" Target="peop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jpeg"/><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image" Target="media/image32.jpeg"/><Relationship Id="rId45" Type="http://schemas.openxmlformats.org/officeDocument/2006/relationships/image" Target="media/image37.jpeg"/><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png"/><Relationship Id="rId36" Type="http://schemas.openxmlformats.org/officeDocument/2006/relationships/image" Target="media/image28.jpeg"/><Relationship Id="rId49"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jpeg"/><Relationship Id="rId31" Type="http://schemas.openxmlformats.org/officeDocument/2006/relationships/image" Target="media/image23.jpe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jpeg"/><Relationship Id="rId35" Type="http://schemas.openxmlformats.org/officeDocument/2006/relationships/image" Target="media/image27.jpeg"/><Relationship Id="rId43" Type="http://schemas.openxmlformats.org/officeDocument/2006/relationships/image" Target="media/image35.jpeg"/><Relationship Id="rId48"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image" Target="media/image38.jpeg"/><Relationship Id="rId20" Type="http://schemas.openxmlformats.org/officeDocument/2006/relationships/image" Target="media/image12.jpeg"/><Relationship Id="rId41" Type="http://schemas.openxmlformats.org/officeDocument/2006/relationships/image" Target="media/image33.jpe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EdB</b:Tag>
    <b:SourceType>InternetSite</b:SourceType>
    <b:Guid>{9E6E4317-6C5D-44D9-845B-FCA801BDBD5F}</b:Guid>
    <b:LCID>en-US</b:LCID>
    <b:Author>
      <b:Author>
        <b:NameList>
          <b:Person>
            <b:Last>Burns</b:Last>
            <b:First>Ed</b:First>
          </b:Person>
        </b:NameList>
      </b:Author>
    </b:Author>
    <b:Title>DEFINITION</b:Title>
    <b:ProductionCompany>TechTarget</b:ProductionCompany>
    <b:URL>https://www.techtarget.com/searchenterpriseai/definition/machine-learning-ML</b:URL>
    <b:RefOrder>2</b:RefOrder>
  </b:Source>
  <b:Source>
    <b:Tag>SAS</b:Tag>
    <b:SourceType>InternetSite</b:SourceType>
    <b:Guid>{F44FB561-A030-49C1-8F00-57B559D75241}</b:Guid>
    <b:Title>Machine Learning</b:Title>
    <b:Author>
      <b:Author>
        <b:NameList>
          <b:Person>
            <b:Last>SAS.com</b:Last>
          </b:Person>
        </b:NameList>
      </b:Author>
    </b:Author>
    <b:InternetSiteTitle>sas.com</b:InternetSiteTitle>
    <b:URL>https://www.sas.com/en_us/insights/analytics/machine-learning.html</b:URL>
    <b:LCID>en-US</b:LCID>
    <b:RefOrder>1</b:RefOrder>
  </b:Source>
  <b:Source>
    <b:Tag>IBM</b:Tag>
    <b:SourceType>InternetSite</b:SourceType>
    <b:Guid>{3565D9EE-0602-4ECD-BFDC-FC84C68BF43B}</b:Guid>
    <b:LCID>en-US</b:LCID>
    <b:Author>
      <b:Author>
        <b:NameList>
          <b:Person>
            <b:Last>IBM</b:Last>
          </b:Person>
        </b:NameList>
      </b:Author>
    </b:Author>
    <b:Title>Machine Learning</b:Title>
    <b:ProductionCompany>IBM</b:ProductionCompany>
    <b:URL>https://www.ibm.com/cloud/learn/machine-learning</b:URL>
    <b:RefOrder>3</b:RefOrder>
  </b:Source>
</b:Sources>
</file>

<file path=customXml/itemProps1.xml><?xml version="1.0" encoding="utf-8"?>
<ds:datastoreItem xmlns:ds="http://schemas.openxmlformats.org/officeDocument/2006/customXml" ds:itemID="{BABF365E-022B-48D1-9BC6-9513D6E741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TotalTime>
  <Pages>1</Pages>
  <Words>11857</Words>
  <Characters>67591</Characters>
  <Application>Microsoft Office Word</Application>
  <DocSecurity>0</DocSecurity>
  <Lines>563</Lines>
  <Paragraphs>158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79290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Sajjad Abed</dc:creator>
  <cp:keywords/>
  <dc:description/>
  <cp:lastModifiedBy>Sajjad Abed</cp:lastModifiedBy>
  <cp:revision>5</cp:revision>
  <cp:lastPrinted>2022-10-20T15:04:00Z</cp:lastPrinted>
  <dcterms:created xsi:type="dcterms:W3CDTF">2022-10-20T14:52:00Z</dcterms:created>
  <dcterms:modified xsi:type="dcterms:W3CDTF">2022-10-20T15:04:00Z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cfc13a738edb735eab2624d28c62cba5a249f504cba1c3d45e0f33c99833af77</vt:lpwstr>
  </property>
</Properties>
</file>